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576D8" w14:textId="74E79160" w:rsidR="00D70481" w:rsidRDefault="00F47A01">
      <w:pPr>
        <w:spacing w:line="300" w:lineRule="auto"/>
        <w:rPr>
          <w:b/>
          <w:bCs/>
        </w:rPr>
      </w:pPr>
      <w:r>
        <w:rPr>
          <w:b/>
          <w:bCs/>
        </w:rPr>
        <w:t xml:space="preserve">CAT Bridge: an efficient toolkit to find compound and transcript association from </w:t>
      </w:r>
      <w:bookmarkStart w:id="0" w:name="OLE_LINK34"/>
      <w:bookmarkStart w:id="1" w:name="OLE_LINK35"/>
      <w:r>
        <w:rPr>
          <w:b/>
          <w:bCs/>
        </w:rPr>
        <w:t xml:space="preserve">multi-omics </w:t>
      </w:r>
      <w:proofErr w:type="gramStart"/>
      <w:r>
        <w:rPr>
          <w:b/>
          <w:bCs/>
        </w:rPr>
        <w:t>data</w:t>
      </w:r>
      <w:bookmarkEnd w:id="0"/>
      <w:bookmarkEnd w:id="1"/>
      <w:proofErr w:type="gramEnd"/>
    </w:p>
    <w:p w14:paraId="2A1D38C7" w14:textId="77777777" w:rsidR="00D70481" w:rsidRDefault="00D70481">
      <w:pPr>
        <w:spacing w:line="300" w:lineRule="auto"/>
        <w:rPr>
          <w:b/>
          <w:bCs/>
        </w:rPr>
      </w:pPr>
    </w:p>
    <w:p w14:paraId="369D897A" w14:textId="77777777" w:rsidR="00D70481" w:rsidRDefault="00F47A01">
      <w:pPr>
        <w:spacing w:line="300" w:lineRule="auto"/>
        <w:rPr>
          <w:b/>
          <w:bCs/>
        </w:rPr>
      </w:pPr>
      <w:r>
        <w:rPr>
          <w:b/>
          <w:bCs/>
        </w:rPr>
        <w:t>AUTHORS:</w:t>
      </w:r>
    </w:p>
    <w:p w14:paraId="54AFEA4E" w14:textId="77777777" w:rsidR="00D70481" w:rsidRDefault="00D70481">
      <w:pPr>
        <w:spacing w:line="300" w:lineRule="auto"/>
        <w:rPr>
          <w:b/>
          <w:bCs/>
        </w:rPr>
      </w:pPr>
    </w:p>
    <w:p w14:paraId="7BBC9C22" w14:textId="77777777" w:rsidR="00D70481" w:rsidRDefault="00F47A01">
      <w:pPr>
        <w:spacing w:line="300" w:lineRule="auto"/>
        <w:rPr>
          <w:b/>
          <w:bCs/>
        </w:rPr>
      </w:pPr>
      <w:r>
        <w:rPr>
          <w:b/>
          <w:bCs/>
        </w:rPr>
        <w:t>AFFILIATIONS:</w:t>
      </w:r>
    </w:p>
    <w:p w14:paraId="0DBEB07A" w14:textId="77777777" w:rsidR="00D70481" w:rsidRDefault="00D70481">
      <w:pPr>
        <w:spacing w:line="300" w:lineRule="auto"/>
        <w:rPr>
          <w:b/>
          <w:bCs/>
        </w:rPr>
      </w:pPr>
    </w:p>
    <w:p w14:paraId="6784EFFD" w14:textId="77777777" w:rsidR="00D70481" w:rsidRDefault="00F47A01">
      <w:pPr>
        <w:spacing w:line="300" w:lineRule="auto"/>
        <w:rPr>
          <w:b/>
          <w:bCs/>
        </w:rPr>
      </w:pPr>
      <w:r>
        <w:rPr>
          <w:b/>
          <w:bCs/>
        </w:rPr>
        <w:t>CORRESPONDENCE:</w:t>
      </w:r>
    </w:p>
    <w:p w14:paraId="71F7BB89" w14:textId="77777777" w:rsidR="00D70481" w:rsidRDefault="00D70481">
      <w:pPr>
        <w:spacing w:line="300" w:lineRule="auto"/>
        <w:rPr>
          <w:b/>
          <w:bCs/>
        </w:rPr>
      </w:pPr>
    </w:p>
    <w:p w14:paraId="47E275EC" w14:textId="77777777" w:rsidR="00D70481" w:rsidRDefault="00F47A01">
      <w:pPr>
        <w:spacing w:line="300" w:lineRule="auto"/>
        <w:rPr>
          <w:b/>
          <w:bCs/>
        </w:rPr>
      </w:pPr>
      <w:r>
        <w:rPr>
          <w:b/>
          <w:bCs/>
        </w:rPr>
        <w:t xml:space="preserve">AUTHOR EMAILS: </w:t>
      </w:r>
    </w:p>
    <w:p w14:paraId="55D2C203" w14:textId="77777777" w:rsidR="00D70481" w:rsidRDefault="00D70481">
      <w:pPr>
        <w:spacing w:line="300" w:lineRule="auto"/>
        <w:rPr>
          <w:b/>
          <w:bCs/>
        </w:rPr>
      </w:pPr>
    </w:p>
    <w:p w14:paraId="1169E0C8" w14:textId="77777777" w:rsidR="00D70481" w:rsidRDefault="00F47A01">
      <w:pPr>
        <w:spacing w:line="300" w:lineRule="auto"/>
      </w:pPr>
      <w:r>
        <w:rPr>
          <w:b/>
          <w:bCs/>
        </w:rPr>
        <w:t xml:space="preserve">RUNNING TITLE: </w:t>
      </w:r>
      <w:r>
        <w:t>CAT Bridge</w:t>
      </w:r>
    </w:p>
    <w:p w14:paraId="25E11D84" w14:textId="77777777" w:rsidR="00D70481" w:rsidRDefault="00D70481">
      <w:pPr>
        <w:spacing w:line="300" w:lineRule="auto"/>
        <w:rPr>
          <w:b/>
          <w:bCs/>
        </w:rPr>
      </w:pPr>
    </w:p>
    <w:p w14:paraId="5FF41210" w14:textId="5F0958E6" w:rsidR="00D70481" w:rsidRDefault="00F47A01">
      <w:pPr>
        <w:spacing w:line="300" w:lineRule="auto"/>
        <w:rPr>
          <w:b/>
          <w:bCs/>
        </w:rPr>
      </w:pPr>
      <w:r>
        <w:rPr>
          <w:b/>
          <w:bCs/>
        </w:rPr>
        <w:t>GRAPHICAL ABSTRACT</w:t>
      </w:r>
    </w:p>
    <w:p w14:paraId="02FD96F2" w14:textId="6ACED9A8" w:rsidR="00D70481" w:rsidRDefault="00F47A01">
      <w:pPr>
        <w:spacing w:line="300" w:lineRule="auto"/>
        <w:rPr>
          <w:b/>
          <w:bCs/>
        </w:rPr>
      </w:pPr>
      <w:r>
        <w:rPr>
          <w:b/>
          <w:bCs/>
          <w:noProof/>
          <w:lang w:val="en-CA"/>
        </w:rPr>
        <w:drawing>
          <wp:inline distT="0" distB="0" distL="114300" distR="114300" wp14:anchorId="7793D99F" wp14:editId="7E109F4B">
            <wp:extent cx="6123940" cy="4592955"/>
            <wp:effectExtent l="0" t="0" r="1016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6123940" cy="4592955"/>
                    </a:xfrm>
                    <a:prstGeom prst="rect">
                      <a:avLst/>
                    </a:prstGeom>
                  </pic:spPr>
                </pic:pic>
              </a:graphicData>
            </a:graphic>
          </wp:inline>
        </w:drawing>
      </w:r>
    </w:p>
    <w:p w14:paraId="5594771D" w14:textId="77777777" w:rsidR="00D70481" w:rsidRDefault="00D70481">
      <w:pPr>
        <w:spacing w:line="300" w:lineRule="auto"/>
        <w:rPr>
          <w:b/>
          <w:bCs/>
        </w:rPr>
      </w:pPr>
    </w:p>
    <w:p w14:paraId="3BAA6C07" w14:textId="77777777" w:rsidR="00D70481" w:rsidRDefault="00D70481">
      <w:pPr>
        <w:spacing w:line="300" w:lineRule="auto"/>
        <w:rPr>
          <w:b/>
          <w:bCs/>
        </w:rPr>
      </w:pPr>
    </w:p>
    <w:p w14:paraId="7662701D" w14:textId="77777777" w:rsidR="00D70481" w:rsidRDefault="00F47A01">
      <w:pPr>
        <w:spacing w:line="300" w:lineRule="auto"/>
        <w:rPr>
          <w:b/>
          <w:bCs/>
        </w:rPr>
      </w:pPr>
      <w:r>
        <w:rPr>
          <w:b/>
          <w:bCs/>
        </w:rPr>
        <w:lastRenderedPageBreak/>
        <w:t>ABSTRACT</w:t>
      </w:r>
    </w:p>
    <w:p w14:paraId="39740D16" w14:textId="4AB597F1" w:rsidR="00D70481" w:rsidRDefault="00F47A01">
      <w:pPr>
        <w:spacing w:afterLines="100" w:after="312" w:line="300" w:lineRule="auto"/>
        <w:rPr>
          <w:rFonts w:eastAsia="SimSun"/>
        </w:rPr>
      </w:pPr>
      <w:r>
        <w:rPr>
          <w:rFonts w:eastAsia="SimSun"/>
        </w:rPr>
        <w:t xml:space="preserve">With advancements in sequencing and mass spectrometry technologies, multi-omics data can now be easily acquired for understanding complex biological systems. Nevertheless, substantial challenges remain in determining the association between gene-metabolite pair due to the complexity of cellular networks. Here, we introduce CAT Bridge (freely available at http://catbridge.work), a user-friendly platform for longitudinal multi-omics analysis to efficiently identify transcripts associated with metabolites using time-series omics data. To evaluate the association of gene-metabolite pairs, CAT Bridge incorporated a range of methods harnessing cause-and-effect relationships and similarity computation, many of which are used in </w:t>
      </w:r>
      <w:proofErr w:type="spellStart"/>
      <w:r>
        <w:rPr>
          <w:rFonts w:eastAsia="SimSun"/>
        </w:rPr>
        <w:t>omic</w:t>
      </w:r>
      <w:proofErr w:type="spellEnd"/>
      <w:r>
        <w:rPr>
          <w:rFonts w:eastAsia="SimSun"/>
        </w:rPr>
        <w:t xml:space="preserve"> analyses for the first time. Additionally, CAT Bridge featured an artificial intelligence (AI) assistant to assist users interpreting the association results. We applied CAT Bridge to self-generated (chili pepper) and public (human) time-series transcriptome and metabolome datasets. CAT Bridge successfully identified genes involved in the biosynthesis of capsaicin in </w:t>
      </w:r>
      <w:r>
        <w:rPr>
          <w:rFonts w:eastAsia="SimSun"/>
          <w:i/>
          <w:iCs/>
        </w:rPr>
        <w:t xml:space="preserve">Capsicum </w:t>
      </w:r>
      <w:proofErr w:type="spellStart"/>
      <w:r>
        <w:rPr>
          <w:rFonts w:eastAsia="SimSun"/>
          <w:i/>
          <w:iCs/>
        </w:rPr>
        <w:t>chinense</w:t>
      </w:r>
      <w:proofErr w:type="spellEnd"/>
      <w:r>
        <w:rPr>
          <w:rFonts w:eastAsia="SimSun"/>
        </w:rPr>
        <w:t xml:space="preserve"> L. Furthermore, case study results showed that the convergent cross mapping (CCM) method outperforms traditional approaches in longitudinal multi-omics analyses. CAT Bridge simplifies access to various established methods for longitudinal multi-omics analysis, and enables researchers to swiftly identify associated gene-metabolite pairs for further validation.</w:t>
      </w:r>
    </w:p>
    <w:p w14:paraId="4E5CCFCC" w14:textId="77777777" w:rsidR="00D70481" w:rsidRDefault="00F47A01">
      <w:pPr>
        <w:spacing w:line="300" w:lineRule="auto"/>
        <w:rPr>
          <w:b/>
          <w:bCs/>
        </w:rPr>
      </w:pPr>
      <w:r>
        <w:rPr>
          <w:b/>
          <w:bCs/>
        </w:rPr>
        <w:t>INTRODUCTION</w:t>
      </w:r>
    </w:p>
    <w:p w14:paraId="6970979A" w14:textId="1F7A1A0C" w:rsidR="00D70481" w:rsidRDefault="00F47A01">
      <w:pPr>
        <w:spacing w:afterLines="100" w:after="312" w:line="300" w:lineRule="auto"/>
        <w:rPr>
          <w:rFonts w:eastAsia="SimSun"/>
        </w:rPr>
      </w:pPr>
      <w:bookmarkStart w:id="2" w:name="OLE_LINK40"/>
      <w:bookmarkStart w:id="3" w:name="OLE_LINK39"/>
      <w:r>
        <w:rPr>
          <w:rFonts w:eastAsia="SimSun"/>
        </w:rPr>
        <w:t xml:space="preserve">With recent advancements in sequencing and mass spectrometry technologies, the acquisition of multi-omics data has become increasingly cost-efficient and </w:t>
      </w:r>
      <w:bookmarkEnd w:id="2"/>
      <w:bookmarkEnd w:id="3"/>
      <w:r>
        <w:rPr>
          <w:rFonts w:eastAsia="SimSun"/>
        </w:rPr>
        <w:t xml:space="preserve">feasible, and comprehensive multi-omics data analysis is crucial for understanding intricate biological mechanisms from a more comprehensive perspective </w:t>
      </w:r>
      <w:r>
        <w:rPr>
          <w:rFonts w:eastAsia="SimSun"/>
        </w:rPr>
        <w:fldChar w:fldCharType="begin">
          <w:fldData xml:space="preserve">PEVuZE5vdGU+PENpdGU+PEF1dGhvcj5Xw7ZyaGVpZGU8L0F1dGhvcj48WWVhcj4yMDIxPC9ZZWFy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</w:fldData>
        </w:fldChar>
      </w:r>
      <w:r>
        <w:rPr>
          <w:rFonts w:eastAsia="SimSun"/>
        </w:rPr>
        <w:instrText xml:space="preserve"> ADDIN EN.CITE </w:instrText>
      </w:r>
      <w:r>
        <w:rPr>
          <w:rFonts w:eastAsia="SimSun"/>
        </w:rPr>
        <w:fldChar w:fldCharType="begin">
          <w:fldData xml:space="preserve">PEVuZE5vdGU+PENpdGU+PEF1dGhvcj5Xw7ZyaGVpZGU8L0F1dGhvcj48WWVhcj4yMDIxPC9ZZWFy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(1-3)</w:t>
      </w:r>
      <w:r>
        <w:rPr>
          <w:rFonts w:eastAsia="SimSun"/>
        </w:rPr>
        <w:fldChar w:fldCharType="end"/>
      </w:r>
      <w:r>
        <w:rPr>
          <w:rFonts w:eastAsia="SimSun"/>
        </w:rPr>
        <w:t xml:space="preserve">. In the integrated analysis of transcriptomics and metabolomics, a crucial task is to examine the associated gene-metabolite pairs. Existing </w:t>
      </w:r>
      <w:bookmarkStart w:id="4" w:name="OLE_LINK46"/>
      <w:bookmarkStart w:id="5" w:name="OLE_LINK45"/>
      <w:r>
        <w:rPr>
          <w:rFonts w:eastAsia="SimSun"/>
        </w:rPr>
        <w:t>strategies</w:t>
      </w:r>
      <w:bookmarkEnd w:id="4"/>
      <w:bookmarkEnd w:id="5"/>
      <w:r>
        <w:rPr>
          <w:rFonts w:eastAsia="SimSun"/>
        </w:rPr>
        <w:t xml:space="preserve"> bifurcate primarily into two classes: data-driven approaches and knowledge-driven approaches </w:t>
      </w:r>
      <w:bookmarkStart w:id="6" w:name="OLE_LINK5"/>
      <w:bookmarkStart w:id="7" w:name="OLE_LINK6"/>
      <w:r>
        <w:rPr>
          <w:rFonts w:eastAsia="SimSun"/>
        </w:rPr>
        <w:fldChar w:fldCharType="begin"/>
      </w:r>
      <w:r>
        <w:rPr>
          <w:rFonts w:eastAsia="SimSun"/>
        </w:rPr>
        <w:instrText xml:space="preserve"> ADDIN EN.CITE &lt;EndNote&gt;&lt;Cite&gt;&lt;Author&gt;Zhou&lt;/Author&gt;&lt;Year&gt;2021&lt;/Year&gt;&lt;RecNum&gt;2&lt;/RecNum&gt;&lt;DisplayText&gt;(4)&lt;/DisplayText&gt;&lt;record&gt;&lt;rec-number&gt;2&lt;/rec-number&gt;&lt;foreign-keys&gt;&lt;key app="EN" db-id="9p9twrxf3v5rxmewwwypdzr8aff2e2099rd5" timestamp="1696159264"&gt;2&lt;/key&gt;&lt;/foreign-keys&gt;&lt;ref-type name="Journal Article"&gt;17&lt;/ref-type&gt;&lt;contributors&gt;&lt;authors&gt;&lt;author&gt;Zhou, Guangyan&lt;/author&gt;&lt;author&gt;Ewald, Jessica&lt;/author&gt;&lt;author&gt;Xia, Jianguo&lt;/author&gt;&lt;/authors&gt;&lt;/contributors&gt;&lt;titles&gt;&lt;title&gt;OmicsAnalyst: a comprehensive web-based platform for visual analytics of multi-omics data&lt;/title&gt;&lt;secondary-title&gt;Nucleic Acids Research&lt;/secondary-title&gt;&lt;/titles&gt;&lt;periodical&gt;&lt;full-title&gt;Nucleic Acids Research&lt;/full-title&gt;&lt;/periodical&gt;&lt;pages&gt;W476-W482&lt;/pages&gt;&lt;volume&gt;49&lt;/volume&gt;&lt;number&gt;W1&lt;/number&gt;&lt;dates&gt;&lt;year&gt;2021&lt;/year&gt;&lt;/dates&gt;&lt;isbn&gt;0305-1048&lt;/isbn&gt;&lt;urls&gt;&lt;related-urls&gt;&lt;url&gt;https://doi.org/10.1093/nar/gkab394&lt;/url&gt;&lt;/related-urls&gt;&lt;/urls&gt;&lt;electronic-resource-num&gt;10.1093/nar/gkab394&lt;/electronic-resource-num&gt;&lt;access-date&gt;10/1/2023&lt;/access-date&gt;&lt;/record&gt;&lt;/Cite&gt;&lt;/EndNote&gt;</w:instrText>
      </w:r>
      <w:r>
        <w:rPr>
          <w:rFonts w:eastAsia="SimSun"/>
        </w:rPr>
        <w:fldChar w:fldCharType="separate"/>
      </w:r>
      <w:r>
        <w:rPr>
          <w:rFonts w:eastAsia="SimSun"/>
        </w:rPr>
        <w:t>(4)</w:t>
      </w:r>
      <w:r>
        <w:rPr>
          <w:rFonts w:eastAsia="SimSun"/>
        </w:rPr>
        <w:fldChar w:fldCharType="end"/>
      </w:r>
      <w:bookmarkEnd w:id="6"/>
      <w:bookmarkEnd w:id="7"/>
      <w:r>
        <w:rPr>
          <w:rFonts w:eastAsia="SimSun"/>
        </w:rPr>
        <w:t xml:space="preserve">. Knowledge-driven approaches have shown their inadequacies for non-model organisms due to the lack of knowledge, restrictions in revealing de novo mechanisms, and difficulties in quantifying and ranking their outcomes </w:t>
      </w:r>
      <w:r>
        <w:rPr>
          <w:rFonts w:eastAsia="SimSun"/>
        </w:rPr>
        <w:fldChar w:fldCharType="begin"/>
      </w:r>
      <w:r>
        <w:rPr>
          <w:rFonts w:eastAsia="SimSun"/>
        </w:rPr>
        <w:instrText xml:space="preserve"> ADDIN EN.CITE &lt;EndNote&gt;&lt;Cite&gt;&lt;Author&gt;Zhou&lt;/Author&gt;&lt;Year&gt;2021&lt;/Year&gt;&lt;RecNum&gt;2&lt;/RecNum&gt;&lt;DisplayText&gt;(4)&lt;/DisplayText&gt;&lt;record&gt;&lt;rec-number&gt;2&lt;/rec-number&gt;&lt;foreign-keys&gt;&lt;key app="EN" db-id="9p9twrxf3v5rxmewwwypdzr8aff2e2099rd5" timestamp="1696159264"&gt;2&lt;/key&gt;&lt;/foreign-keys&gt;&lt;ref-type name="Journal Article"&gt;17&lt;/ref-type&gt;&lt;contributors&gt;&lt;authors&gt;&lt;author&gt;Zhou, Guangyan&lt;/author&gt;&lt;author&gt;Ewald, Jessica&lt;/author&gt;&lt;author&gt;Xia, Jianguo&lt;/author&gt;&lt;/authors&gt;&lt;/contributors&gt;&lt;titles&gt;&lt;title&gt;OmicsAnalyst: a comprehensive web-based platform for visual analytics of multi-omics data&lt;/title&gt;&lt;secondary-title&gt;Nucleic Acids Research&lt;/secondary-title&gt;&lt;/titles&gt;&lt;periodical&gt;&lt;full-title&gt;Nucleic Acids Research&lt;/full-title&gt;&lt;/periodical&gt;&lt;pages&gt;W476-W482&lt;/pages&gt;&lt;volume&gt;49&lt;/volume&gt;&lt;number&gt;W1&lt;/number&gt;&lt;dates&gt;&lt;year&gt;2021&lt;/year&gt;&lt;/dates&gt;&lt;isbn&gt;0305-1048&lt;/isbn&gt;&lt;urls&gt;&lt;related-urls&gt;&lt;url&gt;https://doi.org/10.1093/nar/gkab394&lt;/url&gt;&lt;/related-urls&gt;&lt;/urls&gt;&lt;electronic-resource-num&gt;10.1093/nar/gkab394&lt;/electronic-resource-num&gt;&lt;access-date&gt;10/1/2023&lt;/access-date&gt;&lt;/record&gt;&lt;/Cite&gt;&lt;/EndNote&gt;</w:instrText>
      </w:r>
      <w:r>
        <w:rPr>
          <w:rFonts w:eastAsia="SimSun"/>
        </w:rPr>
        <w:fldChar w:fldCharType="separate"/>
      </w:r>
      <w:r>
        <w:rPr>
          <w:rFonts w:eastAsia="SimSun"/>
        </w:rPr>
        <w:t>(4)</w:t>
      </w:r>
      <w:r>
        <w:rPr>
          <w:rFonts w:eastAsia="SimSun"/>
        </w:rPr>
        <w:fldChar w:fldCharType="end"/>
      </w:r>
      <w:r>
        <w:rPr>
          <w:rFonts w:eastAsia="SimSun"/>
        </w:rPr>
        <w:t xml:space="preserve">. On the other hand, data-driven strategies include computing the correlation of gene-metabolite pairs or constructing complex machine learning models </w:t>
      </w:r>
      <w:r>
        <w:rPr>
          <w:rFonts w:eastAsia="SimSun"/>
        </w:rPr>
        <w:fldChar w:fldCharType="begin">
          <w:fldData xml:space="preserve">PEVuZE5vdGU+PENpdGU+PEF1dGhvcj5LcmFzc293c2tpPC9BdXRob3I+PFllYXI+MjAyMDwvWWVh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</w:fldData>
        </w:fldChar>
      </w:r>
      <w:r>
        <w:rPr>
          <w:rFonts w:eastAsia="SimSun"/>
        </w:rPr>
        <w:instrText xml:space="preserve"> ADDIN EN.CITE </w:instrText>
      </w:r>
      <w:r>
        <w:rPr>
          <w:rFonts w:eastAsia="SimSun"/>
        </w:rPr>
        <w:fldChar w:fldCharType="begin">
          <w:fldData xml:space="preserve">PEVuZE5vdGU+PENpdGU+PEF1dGhvcj5LcmFzc293c2tpPC9BdXRob3I+PFllYXI+MjAyMDwvWWVh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(5,6)</w:t>
      </w:r>
      <w:r>
        <w:rPr>
          <w:rFonts w:eastAsia="SimSun"/>
        </w:rPr>
        <w:fldChar w:fldCharType="end"/>
      </w:r>
      <w:r>
        <w:rPr>
          <w:rFonts w:eastAsia="SimSun"/>
        </w:rPr>
        <w:t xml:space="preserve">. Among these, complex machine learning models lack generalizability as their deployment typically requires command-line skills. They are also prone to overfitting with proprietary smaller datasets, making them harder to employ and interpret </w:t>
      </w:r>
      <w:bookmarkStart w:id="8" w:name="OLE_LINK42"/>
      <w:bookmarkStart w:id="9" w:name="OLE_LINK41"/>
      <w:r>
        <w:rPr>
          <w:rFonts w:eastAsia="SimSun"/>
        </w:rPr>
        <w:fldChar w:fldCharType="begin"/>
      </w:r>
      <w:r>
        <w:rPr>
          <w:rFonts w:eastAsia="SimSun"/>
        </w:rPr>
        <w:instrText xml:space="preserve"> ADDIN EN.CITE &lt;EndNote&gt;&lt;Cite&gt;&lt;Author&gt;Zhou&lt;/Author&gt;&lt;Year&gt;2021&lt;/Year&gt;&lt;RecNum&gt;2&lt;/RecNum&gt;&lt;DisplayText&gt;(4)&lt;/DisplayText&gt;&lt;record&gt;&lt;rec-number&gt;2&lt;/rec-number&gt;&lt;foreign-keys&gt;&lt;key app="EN" db-id="9p9twrxf3v5rxmewwwypdzr8aff2e2099rd5" timestamp="1696159264"&gt;2&lt;/key&gt;&lt;/foreign-keys&gt;&lt;ref-type name="Journal Article"&gt;17&lt;/ref-type&gt;&lt;contributors&gt;&lt;authors&gt;&lt;author&gt;Zhou, Guangyan&lt;/author&gt;&lt;author&gt;Ewald, Jessica&lt;/author&gt;&lt;author&gt;Xia, Jianguo&lt;/author&gt;&lt;/authors&gt;&lt;/contributors&gt;&lt;titles&gt;&lt;title&gt;OmicsAnalyst: a comprehensive web-based platform for visual analytics of multi-omics data&lt;/title&gt;&lt;secondary-title&gt;Nucleic Acids Research&lt;/secondary-title&gt;&lt;/titles&gt;&lt;periodical&gt;&lt;full-title&gt;Nucleic Acids Research&lt;/full-title&gt;&lt;/periodical&gt;&lt;pages&gt;W476-W482&lt;/pages&gt;&lt;volume&gt;49&lt;/volume&gt;&lt;number&gt;W1&lt;/number&gt;&lt;dates&gt;&lt;year&gt;2021&lt;/year&gt;&lt;/dates&gt;&lt;isbn&gt;0305-1048&lt;/isbn&gt;&lt;urls&gt;&lt;related-urls&gt;&lt;url&gt;https://doi.org/10.1093/nar/gkab394&lt;/url&gt;&lt;/related-urls&gt;&lt;/urls&gt;&lt;electronic-resource-num&gt;10.1093/nar/gkab394&lt;/electronic-resource-num&gt;&lt;access-date&gt;10/1/2023&lt;/access-date&gt;&lt;/record&gt;&lt;/Cite&gt;&lt;/EndNote&gt;</w:instrText>
      </w:r>
      <w:r>
        <w:rPr>
          <w:rFonts w:eastAsia="SimSun"/>
        </w:rPr>
        <w:fldChar w:fldCharType="separate"/>
      </w:r>
      <w:r>
        <w:rPr>
          <w:rFonts w:eastAsia="SimSun"/>
        </w:rPr>
        <w:t>(4)</w:t>
      </w:r>
      <w:r>
        <w:rPr>
          <w:rFonts w:eastAsia="SimSun"/>
        </w:rPr>
        <w:fldChar w:fldCharType="end"/>
      </w:r>
      <w:bookmarkEnd w:id="8"/>
      <w:bookmarkEnd w:id="9"/>
      <w:r>
        <w:rPr>
          <w:rFonts w:eastAsia="SimSun"/>
        </w:rPr>
        <w:t xml:space="preserve">. For correlation computation, Pearson correlation and Spearman </w:t>
      </w:r>
      <w:bookmarkStart w:id="10" w:name="OLE_LINK48"/>
      <w:bookmarkStart w:id="11" w:name="OLE_LINK47"/>
      <w:r>
        <w:rPr>
          <w:rFonts w:eastAsia="SimSun"/>
        </w:rPr>
        <w:t>correlation</w:t>
      </w:r>
      <w:bookmarkEnd w:id="10"/>
      <w:bookmarkEnd w:id="11"/>
      <w:r>
        <w:rPr>
          <w:rFonts w:eastAsia="SimSun"/>
        </w:rPr>
        <w:t xml:space="preserve"> are typically used </w:t>
      </w:r>
      <w:r>
        <w:rPr>
          <w:rFonts w:eastAsia="SimSun"/>
        </w:rPr>
        <w:fldChar w:fldCharType="begin"/>
      </w:r>
      <w:r>
        <w:rPr>
          <w:rFonts w:eastAsia="SimSun"/>
        </w:rPr>
        <w:instrText xml:space="preserve"> ADDIN EN.CITE &lt;EndNote&gt;&lt;Cite&gt;&lt;Author&gt;Cavill&lt;/Author&gt;&lt;Year&gt;2015&lt;/Year&gt;&lt;RecNum&gt;3&lt;/RecNum&gt;&lt;DisplayText&gt;(7,8)&lt;/DisplayText&gt;&lt;record&gt;&lt;rec-number&gt;3&lt;/rec-number&gt;&lt;foreign-keys&gt;&lt;key app="EN" db-id="9p9twrxf3v5rxmewwwypdzr8aff2e2099rd5" timestamp="1696159697"&gt;3&lt;/key&gt;&lt;/foreign-keys&gt;&lt;ref-type name="Journal Article"&gt;17&lt;/ref-type&gt;&lt;contributors&gt;&lt;authors&gt;&lt;author&gt;Cavill, Rachel&lt;/author&gt;&lt;author&gt;Jennen, Danyel&lt;/author&gt;&lt;author&gt;Kleinjans, Jos&lt;/author&gt;&lt;author&gt;Briedé, Jacob Jan&lt;/author&gt;&lt;/authors&gt;&lt;/contributors&gt;&lt;titles&gt;&lt;title&gt;Transcriptomic and metabolomic data integration&lt;/title&gt;&lt;secondary-title&gt;Briefings in Bioinformatics&lt;/secondary-title&gt;&lt;/titles&gt;&lt;periodical&gt;&lt;full-title&gt;Briefings in Bioinformatics&lt;/full-title&gt;&lt;/periodical&gt;&lt;pages&gt;891-901&lt;/pages&gt;&lt;volume&gt;17&lt;/volume&gt;&lt;number&gt;5&lt;/number&gt;&lt;dates&gt;&lt;year&gt;2015&lt;/year&gt;&lt;/dates&gt;&lt;isbn&gt;1467-5463&lt;/isbn&gt;&lt;urls&gt;&lt;related-urls&gt;&lt;url&gt;https://doi.org/10.1093/bib/bbv090&lt;/url&gt;&lt;/related-urls&gt;&lt;/urls&gt;&lt;electronic-resource-num&gt;10.1093/bib/bbv090&lt;/electronic-resource-num&gt;&lt;access-date&gt;10/1/2023&lt;/access-date&gt;&lt;/record&gt;&lt;/Cite&gt;&lt;Cite&gt;&lt;Author&gt;Chong&lt;/Author&gt;&lt;Year&gt;2017&lt;/Year&gt;&lt;RecNum&gt;8&lt;/RecNum&gt;&lt;record&gt;&lt;rec-number&gt;8&lt;/rec-number&gt;&lt;foreign-keys&gt;&lt;key app="EN" db-id="9p9twrxf3v5rxmewwwypdzr8aff2e2099rd5" timestamp="1696161849"&gt;8&lt;/key&gt;&lt;/foreign-keys&gt;&lt;ref-type name="Journal Article"&gt;17&lt;/ref-type&gt;&lt;contributors&gt;&lt;authors&gt;&lt;author&gt;Chong, Jasmine&lt;/author&gt;&lt;author&gt;Xia, Jianguo&lt;/author&gt;&lt;/authors&gt;&lt;/contributors&gt;&lt;titles&gt;&lt;title&gt;Computational Approaches for Integrative Analysis of the Metabolome and Microbiome&lt;/title&gt;&lt;secondary-title&gt;Metabolites&lt;/secondary-title&gt;&lt;/titles&gt;&lt;periodical&gt;&lt;full-title&gt;Metabolites&lt;/full-title&gt;&lt;/periodical&gt;&lt;pages&gt;62&lt;/pages&gt;&lt;volume&gt;7&lt;/volume&gt;&lt;number&gt;4&lt;/number&gt;&lt;dates&gt;&lt;year&gt;2017&lt;/year&gt;&lt;/dates&gt;&lt;isbn&gt;2218-1989&lt;/isbn&gt;&lt;accession-num&gt;doi:10.3390/metabo7040062&lt;/accession-num&gt;&lt;urls&gt;&lt;related-urls&gt;&lt;url&gt;https://www.mdpi.com/2218-1989/7/4/62&lt;/url&gt;&lt;/related-urls&gt;&lt;/urls&gt;&lt;/record&gt;&lt;/Cite&gt;&lt;/EndNote&gt;</w:instrText>
      </w:r>
      <w:r>
        <w:rPr>
          <w:rFonts w:eastAsia="SimSun"/>
        </w:rPr>
        <w:fldChar w:fldCharType="separate"/>
      </w:r>
      <w:r>
        <w:rPr>
          <w:rFonts w:eastAsia="SimSun"/>
        </w:rPr>
        <w:t>(7,8)</w:t>
      </w:r>
      <w:r>
        <w:rPr>
          <w:rFonts w:eastAsia="SimSun"/>
        </w:rPr>
        <w:fldChar w:fldCharType="end"/>
      </w:r>
      <w:r>
        <w:rPr>
          <w:rFonts w:eastAsia="SimSun"/>
        </w:rPr>
        <w:t xml:space="preserve"> such as in the studies of the growth cycles of tomato </w:t>
      </w:r>
      <w:r>
        <w:rPr>
          <w:rFonts w:eastAsia="SimSun"/>
        </w:rPr>
        <w:fldChar w:fldCharType="begin"/>
      </w:r>
      <w:r>
        <w:rPr>
          <w:rFonts w:eastAsia="SimSun"/>
        </w:rPr>
        <w:instrText xml:space="preserve"> ADDIN EN.CITE &lt;EndNote&gt;&lt;Cite&gt;&lt;Author&gt;Li&lt;/Author&gt;&lt;Year&gt;2020&lt;/Year&gt;&lt;RecNum&gt;4&lt;/RecNum&gt;&lt;DisplayText&gt;(9)&lt;/DisplayText&gt;&lt;record&gt;&lt;rec-number&gt;4&lt;/rec-number&gt;&lt;foreign-keys&gt;&lt;key app="EN" db-id="9p9twrxf3v5rxmewwwypdzr8aff2e2099rd5" timestamp="1696160013"&gt;4&lt;/key&gt;&lt;/foreign-keys&gt;&lt;ref-type name="Journal Article"&gt;17&lt;/ref-type&gt;&lt;contributors&gt;&lt;authors&gt;&lt;author&gt;Li, Yan&lt;/author&gt;&lt;author&gt;Chen, Yang&lt;/author&gt;&lt;author&gt;Zhou, Lu&lt;/author&gt;&lt;author&gt;You, Shengjie&lt;/author&gt;&lt;author&gt;Deng, Heng&lt;/author&gt;&lt;author&gt;Chen, Ya&lt;/author&gt;&lt;author&gt;Alseekh, Saleh&lt;/author&gt;&lt;author&gt;Yuan, Yong&lt;/author&gt;&lt;author&gt;Fu, Rao&lt;/author&gt;&lt;author&gt;Zhang, Zixin&lt;/author&gt;&lt;/authors&gt;&lt;/contributors&gt;&lt;titles&gt;&lt;title&gt;MicroTom metabolic network: rewiring tomato metabolic regulatory network throughout the growth cycle&lt;/title&gt;&lt;secondary-title&gt;Molecular plant&lt;/secondary-title&gt;&lt;/titles&gt;&lt;periodical&gt;&lt;full-title&gt;Molecular plant&lt;/full-title&gt;&lt;/periodical&gt;&lt;pages&gt;1203-1218&lt;/pages&gt;&lt;volume&gt;13&lt;/volume&gt;&lt;number&gt;8&lt;/number&gt;&lt;dates&gt;&lt;year&gt;2020&lt;/year&gt;&lt;/dates&gt;&lt;isbn&gt;1674-2052&lt;/isbn&gt;&lt;urls&gt;&lt;/urls&gt;&lt;/record&gt;&lt;/Cite&gt;&lt;/EndNote&gt;</w:instrText>
      </w:r>
      <w:r>
        <w:rPr>
          <w:rFonts w:eastAsia="SimSun"/>
        </w:rPr>
        <w:fldChar w:fldCharType="separate"/>
      </w:r>
      <w:r>
        <w:rPr>
          <w:rFonts w:eastAsia="SimSun"/>
        </w:rPr>
        <w:t>(9)</w:t>
      </w:r>
      <w:r>
        <w:rPr>
          <w:rFonts w:eastAsia="SimSun"/>
        </w:rPr>
        <w:fldChar w:fldCharType="end"/>
      </w:r>
      <w:r>
        <w:rPr>
          <w:rFonts w:eastAsia="SimSun"/>
        </w:rPr>
        <w:t xml:space="preserve"> and rice </w:t>
      </w:r>
      <w:r>
        <w:rPr>
          <w:rFonts w:eastAsia="SimSun"/>
        </w:rPr>
        <w:fldChar w:fldCharType="begin"/>
      </w:r>
      <w:r>
        <w:rPr>
          <w:rFonts w:eastAsia="SimSun"/>
        </w:rPr>
        <w:instrText xml:space="preserve"> ADDIN EN.CITE &lt;EndNote&gt;&lt;Cite&gt;&lt;Author&gt;Yang&lt;/Author&gt;&lt;Year&gt;2022&lt;/Year&gt;&lt;RecNum&gt;5&lt;/RecNum&gt;&lt;DisplayText&gt;(10)&lt;/DisplayText&gt;&lt;record&gt;&lt;rec-number&gt;5&lt;/rec-number&gt;&lt;foreign-keys&gt;&lt;key app="EN" db-id="9p9twrxf3v5rxmewwwypdzr8aff2e2099rd5" timestamp="1696160068"&gt;5&lt;/key&gt;&lt;/foreign-keys&gt;&lt;ref-type name="Journal Article"&gt;17&lt;/ref-type&gt;&lt;contributors&gt;&lt;authors&gt;&lt;author&gt;Yang, Chenkun&lt;/author&gt;&lt;author&gt;Shen, Shuangqian&lt;/author&gt;&lt;author&gt;Zhou, Shen&lt;/author&gt;&lt;author&gt;Li, Yufei&lt;/author&gt;&lt;author&gt;Mao, Yuyuan&lt;/author&gt;&lt;author&gt;Zhou, Junjie&lt;/author&gt;&lt;author&gt;Shi, Yuheng&lt;/author&gt;&lt;author&gt;An, Longxu&lt;/author&gt;&lt;author&gt;Zhou, Qianqian&lt;/author&gt;&lt;author&gt;Peng, Wenju&lt;/author&gt;&lt;/authors&gt;&lt;/contributors&gt;&lt;titles&gt;&lt;title&gt;Rice metabolic regulatory network spanning the entire life cycle&lt;/title&gt;&lt;secondary-title&gt;Molecular Plant&lt;/secondary-title&gt;&lt;/titles&gt;&lt;periodical&gt;&lt;full-title&gt;Molecular plant&lt;/full-title&gt;&lt;/periodical&gt;&lt;pages&gt;258-275&lt;/pages&gt;&lt;volume&gt;15&lt;/volume&gt;&lt;number&gt;2&lt;/number&gt;&lt;dates&gt;&lt;year&gt;2022&lt;/year&gt;&lt;/dates&gt;&lt;isbn&gt;1674-2052&lt;/isbn&gt;&lt;urls&gt;&lt;/urls&gt;&lt;/record&gt;&lt;/Cite&gt;&lt;/EndNote&gt;</w:instrText>
      </w:r>
      <w:r>
        <w:rPr>
          <w:rFonts w:eastAsia="SimSun"/>
        </w:rPr>
        <w:fldChar w:fldCharType="separate"/>
      </w:r>
      <w:r>
        <w:rPr>
          <w:rFonts w:eastAsia="SimSun"/>
        </w:rPr>
        <w:t>(10)</w:t>
      </w:r>
      <w:r>
        <w:rPr>
          <w:rFonts w:eastAsia="SimSun"/>
        </w:rPr>
        <w:fldChar w:fldCharType="end"/>
      </w:r>
      <w:r>
        <w:rPr>
          <w:rFonts w:eastAsia="SimSun"/>
        </w:rPr>
        <w:t xml:space="preserve">, where Pearson correlations were utilized to study metabolic regulatory network by </w:t>
      </w:r>
      <w:r>
        <w:rPr>
          <w:rFonts w:eastAsia="SimSun"/>
        </w:rPr>
        <w:lastRenderedPageBreak/>
        <w:t>integrating transcriptomics and metabolomics data. However, these methodologies exhibit reliability shortcomings particularly with longitudinal omics data due to the temporal delays in gene and metabolite expression, and the fact that biological system is a non-linear system</w:t>
      </w:r>
      <w:del w:id="12" w:author="Shuang Zhao" w:date="2024-01-10T15:58:00Z">
        <w:r w:rsidDel="0036223F">
          <w:rPr>
            <w:rFonts w:eastAsia="SimSun"/>
          </w:rPr>
          <w:delText>s</w:delText>
        </w:r>
      </w:del>
      <w:r>
        <w:rPr>
          <w:rFonts w:eastAsia="SimSun"/>
        </w:rPr>
        <w:t xml:space="preserve"> with complex interactions. Furthermore, purely data-driven strategies can occasionally lead to biologically naive conclusions </w:t>
      </w:r>
      <w:r>
        <w:rPr>
          <w:rFonts w:eastAsia="SimSun"/>
        </w:rPr>
        <w:fldChar w:fldCharType="begin"/>
      </w:r>
      <w:r>
        <w:rPr>
          <w:rFonts w:eastAsia="SimSun"/>
        </w:rPr>
        <w:instrText xml:space="preserve"> ADDIN EN.CITE &lt;EndNote&gt;&lt;Cite&gt;&lt;Author&gt;Cavill&lt;/Author&gt;&lt;Year&gt;2015&lt;/Year&gt;&lt;RecNum&gt;3&lt;/RecNum&gt;&lt;DisplayText&gt;(7)&lt;/DisplayText&gt;&lt;record&gt;&lt;rec-number&gt;3&lt;/rec-number&gt;&lt;foreign-keys&gt;&lt;key app="EN" db-id="9p9twrxf3v5rxmewwwypdzr8aff2e2099rd5" timestamp="1696159697"&gt;3&lt;/key&gt;&lt;/foreign-keys&gt;&lt;ref-type name="Journal Article"&gt;17&lt;/ref-type&gt;&lt;contributors&gt;&lt;authors&gt;&lt;author&gt;Cavill, Rachel&lt;/author&gt;&lt;author&gt;Jennen, Danyel&lt;/author&gt;&lt;author&gt;Kleinjans, Jos&lt;/author&gt;&lt;author&gt;Briedé, Jacob Jan&lt;/author&gt;&lt;/authors&gt;&lt;/contributors&gt;&lt;titles&gt;&lt;title&gt;Transcriptomic and metabolomic data integration&lt;/title&gt;&lt;secondary-title&gt;Briefings in Bioinformatics&lt;/secondary-title&gt;&lt;/titles&gt;&lt;periodical&gt;&lt;full-title&gt;Briefings in Bioinformatics&lt;/full-title&gt;&lt;/periodical&gt;&lt;pages&gt;891-901&lt;/pages&gt;&lt;volume&gt;17&lt;/volume&gt;&lt;number&gt;5&lt;/number&gt;&lt;dates&gt;&lt;year&gt;2015&lt;/year&gt;&lt;/dates&gt;&lt;isbn&gt;1467-5463&lt;/isbn&gt;&lt;urls&gt;&lt;related-urls&gt;&lt;url&gt;https://doi.org/10.1093/bib/bbv090&lt;/url&gt;&lt;/related-urls&gt;&lt;/urls&gt;&lt;electronic-resource-num&gt;10.1093/bib/bbv090&lt;/electronic-resource-num&gt;&lt;access-date&gt;10/1/2023&lt;/access-date&gt;&lt;/record&gt;&lt;/Cite&gt;&lt;/EndNote&gt;</w:instrText>
      </w:r>
      <w:r>
        <w:rPr>
          <w:rFonts w:eastAsia="SimSun"/>
        </w:rPr>
        <w:fldChar w:fldCharType="separate"/>
      </w:r>
      <w:r>
        <w:rPr>
          <w:rFonts w:eastAsia="SimSun"/>
        </w:rPr>
        <w:t>(7)</w:t>
      </w:r>
      <w:r>
        <w:rPr>
          <w:rFonts w:eastAsia="SimSun"/>
        </w:rPr>
        <w:fldChar w:fldCharType="end"/>
      </w:r>
      <w:r>
        <w:rPr>
          <w:rFonts w:eastAsia="SimSun"/>
        </w:rPr>
        <w:t>. Therefore, integrating both methodologies may offer a more comprehensive and accurate interpretation of multi-omics data.</w:t>
      </w:r>
    </w:p>
    <w:p w14:paraId="608C3E91" w14:textId="30E55091" w:rsidR="00D70481" w:rsidRDefault="00F47A01">
      <w:pPr>
        <w:spacing w:afterLines="100" w:after="312" w:line="300" w:lineRule="auto"/>
        <w:rPr>
          <w:rFonts w:eastAsia="SimSun"/>
        </w:rPr>
      </w:pPr>
      <w:r>
        <w:rPr>
          <w:rFonts w:eastAsia="SimSun"/>
        </w:rPr>
        <w:t xml:space="preserve">To address the existing limitations, we have introduced Compounds and Transcripts Bridge (CAT Bridge), a comprehensive cross-platform tool that provides a novel analysis pipeline for integrative analysis linking upstream and downstream omics (typically transcriptomics and metabolomics). The novel pipeline encompasses three essential steps, data preprocessing, computing correlations between gene-metabolite pairs, and result presentation. The correlation computing incorporates seven different similarity/causality computation algorithms. It also offers three ways to display result that generate from both data-driven </w:t>
      </w:r>
      <w:del w:id="13" w:author="Shuang Zhao" w:date="2024-01-10T15:57:00Z">
        <w:r w:rsidDel="0036223F">
          <w:rPr>
            <w:rFonts w:eastAsia="SimSun"/>
          </w:rPr>
          <w:delText>approache</w:delText>
        </w:r>
      </w:del>
      <w:ins w:id="14" w:author="Shuang Zhao" w:date="2024-01-10T15:57:00Z">
        <w:r w:rsidR="0036223F">
          <w:rPr>
            <w:rFonts w:eastAsia="SimSun"/>
          </w:rPr>
          <w:t>approach</w:t>
        </w:r>
      </w:ins>
      <w:r>
        <w:rPr>
          <w:rFonts w:eastAsia="SimSun"/>
        </w:rPr>
        <w:t xml:space="preserve"> and knowledge-driven </w:t>
      </w:r>
      <w:del w:id="15" w:author="Shuang Zhao" w:date="2024-01-10T15:57:00Z">
        <w:r w:rsidDel="0036223F">
          <w:rPr>
            <w:rFonts w:eastAsia="SimSun"/>
          </w:rPr>
          <w:delText>approache</w:delText>
        </w:r>
      </w:del>
      <w:ins w:id="16" w:author="Shuang Zhao" w:date="2024-01-10T15:57:00Z">
        <w:r w:rsidR="0036223F">
          <w:rPr>
            <w:rFonts w:eastAsia="SimSun"/>
          </w:rPr>
          <w:t>approach</w:t>
        </w:r>
      </w:ins>
      <w:r>
        <w:rPr>
          <w:rFonts w:eastAsia="SimSun"/>
        </w:rPr>
        <w:t xml:space="preserve">, including common omics statistical analysis and visualization, heuristic ranking of candidate genes based on similarity/causality, and an large language model (LLM) to identify associated gene-metabolite pairs through prior knowledge. </w:t>
      </w:r>
    </w:p>
    <w:p w14:paraId="7F49259A" w14:textId="4DE6950F" w:rsidR="00D70481" w:rsidRDefault="00F47A01">
      <w:pPr>
        <w:spacing w:afterLines="100" w:after="312" w:line="300" w:lineRule="auto"/>
        <w:rPr>
          <w:rFonts w:eastAsia="SimSun"/>
        </w:rPr>
      </w:pPr>
      <w:r>
        <w:rPr>
          <w:rFonts w:eastAsia="SimSun"/>
        </w:rPr>
        <w:t>CAT Bridge can be accessed via a web server, a standalone application, or a Python package. To facilitate user navigation within the tool, we have assembled a comprehensive tutorial and have provided a self-generated dataset for trying. Additionally, we have conducted a comparison of the results produced by different algorithms using both self-collected and public datasets from various species.</w:t>
      </w:r>
    </w:p>
    <w:p w14:paraId="5BFF0A55" w14:textId="77777777" w:rsidR="00D70481" w:rsidRDefault="00F47A01">
      <w:pPr>
        <w:spacing w:line="300" w:lineRule="auto"/>
        <w:rPr>
          <w:b/>
          <w:bCs/>
        </w:rPr>
      </w:pPr>
      <w:r>
        <w:rPr>
          <w:b/>
          <w:bCs/>
        </w:rPr>
        <w:t>MATERIAL AND METHODS</w:t>
      </w:r>
    </w:p>
    <w:p w14:paraId="623C3E30" w14:textId="77777777" w:rsidR="00D70481" w:rsidRDefault="00F47A01">
      <w:pPr>
        <w:spacing w:line="300" w:lineRule="auto"/>
        <w:rPr>
          <w:b/>
          <w:bCs/>
        </w:rPr>
      </w:pPr>
      <w:r>
        <w:rPr>
          <w:b/>
          <w:bCs/>
        </w:rPr>
        <w:t>Overview of CAT Bridge</w:t>
      </w:r>
    </w:p>
    <w:p w14:paraId="48591F5C" w14:textId="2D777DE5" w:rsidR="00D70481" w:rsidRDefault="00F47A01">
      <w:pPr>
        <w:spacing w:afterLines="100" w:after="312" w:line="300" w:lineRule="auto"/>
        <w:rPr>
          <w:rFonts w:eastAsia="SimSun"/>
        </w:rPr>
      </w:pPr>
      <w:r>
        <w:rPr>
          <w:rFonts w:eastAsia="SimSun"/>
        </w:rPr>
        <w:t xml:space="preserve">The workflow of CAT Bridge consists of three </w:t>
      </w:r>
      <w:r>
        <w:t>primary steps</w:t>
      </w:r>
      <w:r>
        <w:rPr>
          <w:rFonts w:eastAsia="SimSun"/>
        </w:rPr>
        <w:t xml:space="preserve">, data processing, similarity/causality computing and </w:t>
      </w:r>
      <w:r>
        <w:t>presentation of results</w:t>
      </w:r>
      <w:r>
        <w:rPr>
          <w:rFonts w:eastAsia="SimSun"/>
        </w:rPr>
        <w:t xml:space="preserve"> (</w:t>
      </w:r>
      <w:r w:rsidRPr="00B36542">
        <w:rPr>
          <w:rFonts w:eastAsia="SimSun"/>
          <w:b/>
          <w:bCs/>
        </w:rPr>
        <w:t>Figure 1A</w:t>
      </w:r>
      <w:r>
        <w:rPr>
          <w:rFonts w:eastAsia="SimSun"/>
        </w:rPr>
        <w:t xml:space="preserve">). Users are required to upload two processed files, gene expression and metabolite concentration matrices, and specify a metabolite of interest as the target. After data pre-processing, seven different similarity/causality algorithms are available for selection to compute the relationships between each gene and the target metabolite. The algorithm chosen by the user will then generate vectors representing </w:t>
      </w:r>
      <w:bookmarkStart w:id="17" w:name="_Hlk147151173"/>
      <w:r>
        <w:rPr>
          <w:rFonts w:eastAsia="SimSun"/>
        </w:rPr>
        <w:t>gene-metabolite pairwise association</w:t>
      </w:r>
      <w:bookmarkEnd w:id="17"/>
      <w:r>
        <w:rPr>
          <w:rFonts w:eastAsia="SimSun"/>
        </w:rPr>
        <w:t xml:space="preserve"> (</w:t>
      </w:r>
      <w:r w:rsidRPr="00B36542">
        <w:rPr>
          <w:rFonts w:eastAsia="SimSun"/>
          <w:b/>
          <w:bCs/>
        </w:rPr>
        <w:t>Figure 1B</w:t>
      </w:r>
      <w:r>
        <w:rPr>
          <w:rFonts w:eastAsia="SimSun"/>
        </w:rPr>
        <w:t xml:space="preserve">). Subsequently, a vector module is applied to perform </w:t>
      </w:r>
      <w:bookmarkStart w:id="18" w:name="OLE_LINK3"/>
      <w:bookmarkStart w:id="19" w:name="OLE_LINK4"/>
      <w:r>
        <w:rPr>
          <w:rFonts w:eastAsia="SimSun"/>
        </w:rPr>
        <w:t>heuristic ranking</w:t>
      </w:r>
      <w:bookmarkEnd w:id="18"/>
      <w:bookmarkEnd w:id="19"/>
      <w:r>
        <w:rPr>
          <w:rFonts w:eastAsia="SimSun"/>
        </w:rPr>
        <w:t xml:space="preserve">, and the top 100 ranked genes are forwarded to LLM for utilizing prior knowledge to inspire users. Finally, </w:t>
      </w:r>
      <w:r>
        <w:rPr>
          <w:rFonts w:eastAsia="SimSun"/>
        </w:rPr>
        <w:lastRenderedPageBreak/>
        <w:t>commonly used omics visualization will be employed to assist users in narrowing down potential candidate genes from raw output from CAT Bridge.</w:t>
      </w:r>
    </w:p>
    <w:p w14:paraId="1E14F600" w14:textId="5C259860" w:rsidR="00D70481" w:rsidRDefault="00F47A01">
      <w:pPr>
        <w:spacing w:afterLines="100" w:after="312" w:line="300" w:lineRule="auto"/>
      </w:pPr>
      <w:r>
        <w:rPr>
          <w:noProof/>
          <w:lang w:val="en-CA"/>
        </w:rPr>
        <w:drawing>
          <wp:inline distT="0" distB="0" distL="114300" distR="114300" wp14:anchorId="7EA4F622" wp14:editId="198384A5">
            <wp:extent cx="5723890" cy="4020820"/>
            <wp:effectExtent l="0" t="0" r="1016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723890" cy="4020820"/>
                    </a:xfrm>
                    <a:prstGeom prst="rect">
                      <a:avLst/>
                    </a:prstGeom>
                  </pic:spPr>
                </pic:pic>
              </a:graphicData>
            </a:graphic>
          </wp:inline>
        </w:drawing>
      </w:r>
    </w:p>
    <w:p w14:paraId="72FCAB84" w14:textId="4680B028" w:rsidR="00D70481" w:rsidRDefault="00F47A01">
      <w:pPr>
        <w:spacing w:afterLines="100" w:after="312" w:line="300" w:lineRule="auto"/>
      </w:pPr>
      <w:r w:rsidRPr="00B36542">
        <w:rPr>
          <w:rFonts w:eastAsia="SimSun"/>
          <w:b/>
          <w:bCs/>
        </w:rPr>
        <w:t xml:space="preserve">Figure 1. </w:t>
      </w:r>
      <w:r>
        <w:rPr>
          <w:rFonts w:eastAsia="SimSun"/>
          <w:b/>
          <w:bCs/>
        </w:rPr>
        <w:t xml:space="preserve">The features and overall </w:t>
      </w:r>
      <w:r w:rsidRPr="00B36542">
        <w:rPr>
          <w:rFonts w:eastAsia="SimSun"/>
          <w:b/>
          <w:bCs/>
        </w:rPr>
        <w:t>workflow of CAT Bridge.</w:t>
      </w:r>
      <w:r>
        <w:rPr>
          <w:rFonts w:eastAsia="SimSun"/>
        </w:rPr>
        <w:t xml:space="preserve"> </w:t>
      </w:r>
      <w:r>
        <w:t xml:space="preserve"> (A) The workflow of CAT Bridge consists of three primary steps: data preprocessing, computation of cause-effect relationships or similarities, and the presentation of results, which includes visualization, heuristic ranking, and responses from an AI assistant. (B) The computation of CAT Bridge involves: extracting the target metabolite from the metabolite concentration matrix, and pinpointing the time point of its maximum concentration as the peak time. Next, the causality or similarity between each gene in the gene expression matrix and the target metabolite is calculated. Then along with the fold change between the peak and decline time points to compose a vector to represent the association between gene-metabolite pairs.</w:t>
      </w:r>
    </w:p>
    <w:p w14:paraId="39D9EBE3" w14:textId="0B4212EA" w:rsidR="00D70481" w:rsidRDefault="00F47A01">
      <w:pPr>
        <w:spacing w:line="300" w:lineRule="auto"/>
        <w:rPr>
          <w:b/>
          <w:bCs/>
        </w:rPr>
      </w:pPr>
      <w:r>
        <w:rPr>
          <w:b/>
          <w:bCs/>
        </w:rPr>
        <w:t>Gene-metabolite association computing and heuristic ranking</w:t>
      </w:r>
    </w:p>
    <w:p w14:paraId="783B3762" w14:textId="7C60E020" w:rsidR="00D70481" w:rsidRDefault="00F47A01">
      <w:pPr>
        <w:spacing w:afterLines="100" w:after="312" w:line="300" w:lineRule="auto"/>
        <w:rPr>
          <w:rFonts w:eastAsia="SimSun"/>
        </w:rPr>
      </w:pPr>
      <w:bookmarkStart w:id="20" w:name="OLE_LINK50"/>
      <w:bookmarkStart w:id="21" w:name="OLE_LINK49"/>
      <w:r>
        <w:rPr>
          <w:rFonts w:eastAsia="SimSun"/>
        </w:rPr>
        <w:t xml:space="preserve">For gene-metabolite pair identification such as inferring the biosynthetic genes of the metabolites, similarity is often used to imply association, such as Spearman Correlation Coefficient (Spearman) and Pearson Correlation Coefficient (Pearson). However, such correlation-based methods have substantial limitations </w:t>
      </w:r>
      <w:r>
        <w:rPr>
          <w:rFonts w:eastAsia="SimSun"/>
        </w:rPr>
        <w:fldChar w:fldCharType="begin"/>
      </w:r>
      <w:r>
        <w:rPr>
          <w:rFonts w:eastAsia="SimSun"/>
        </w:rPr>
        <w:instrText xml:space="preserve"> ADDIN EN.CITE &lt;EndNote&gt;&lt;Cite&gt;&lt;Author&gt;Cavill&lt;/Author&gt;&lt;Year&gt;2015&lt;/Year&gt;&lt;RecNum&gt;3&lt;/RecNum&gt;&lt;DisplayText&gt;(7,8)&lt;/DisplayText&gt;&lt;record&gt;&lt;rec-number&gt;3&lt;/rec-number&gt;&lt;foreign-keys&gt;&lt;key app="EN" db-id="9p9twrxf3v5rxmewwwypdzr8aff2e2099rd5" timestamp="1696159697"&gt;3&lt;/key&gt;&lt;/foreign-keys&gt;&lt;ref-type name="Journal Article"&gt;17&lt;/ref-type&gt;&lt;contributors&gt;&lt;authors&gt;&lt;author&gt;Cavill, Rachel&lt;/author&gt;&lt;author&gt;Jennen, Danyel&lt;/author&gt;&lt;author&gt;Kleinjans, Jos&lt;/author&gt;&lt;author&gt;Briedé, Jacob Jan&lt;/author&gt;&lt;/authors&gt;&lt;/contributors&gt;&lt;titles&gt;&lt;title&gt;Transcriptomic and metabolomic data integration&lt;/title&gt;&lt;secondary-title&gt;Briefings in Bioinformatics&lt;/secondary-title&gt;&lt;/titles&gt;&lt;periodical&gt;&lt;full-title&gt;Briefings in Bioinformatics&lt;/full-title&gt;&lt;/periodical&gt;&lt;pages&gt;891-901&lt;/pages&gt;&lt;volume&gt;17&lt;/volume&gt;&lt;number&gt;5&lt;/number&gt;&lt;dates&gt;&lt;year&gt;2015&lt;/year&gt;&lt;/dates&gt;&lt;isbn&gt;1467-5463&lt;/isbn&gt;&lt;urls&gt;&lt;related-urls&gt;&lt;url&gt;https://doi.org/10.1093/bib/bbv090&lt;/url&gt;&lt;/related-urls&gt;&lt;/urls&gt;&lt;electronic-resource-num&gt;10.1093/bib/bbv090&lt;/electronic-resource-num&gt;&lt;access-date&gt;10/1/2023&lt;/access-date&gt;&lt;/record&gt;&lt;/Cite&gt;&lt;Cite&gt;&lt;Author&gt;Chong&lt;/Author&gt;&lt;Year&gt;2017&lt;/Year&gt;&lt;RecNum&gt;8&lt;/RecNum&gt;&lt;record&gt;&lt;rec-number&gt;8&lt;/rec-number&gt;&lt;foreign-keys&gt;&lt;key app="EN" db-id="9p9twrxf3v5rxmewwwypdzr8aff2e2099rd5" timestamp="1696161849"&gt;8&lt;/key&gt;&lt;/foreign-keys&gt;&lt;ref-type name="Journal Article"&gt;17&lt;/ref-type&gt;&lt;contributors&gt;&lt;authors&gt;&lt;author&gt;Chong, Jasmine&lt;/author&gt;&lt;author&gt;Xia, Jianguo&lt;/author&gt;&lt;/authors&gt;&lt;/contributors&gt;&lt;titles&gt;&lt;title&gt;Computational Approaches for Integrative Analysis of the Metabolome and Microbiome&lt;/title&gt;&lt;secondary-title&gt;Metabolites&lt;/secondary-title&gt;&lt;/titles&gt;&lt;periodical&gt;&lt;full-title&gt;Metabolites&lt;/full-title&gt;&lt;/periodical&gt;&lt;pages&gt;62&lt;/pages&gt;&lt;volume&gt;7&lt;/volume&gt;&lt;number&gt;4&lt;/number&gt;&lt;dates&gt;&lt;year&gt;2017&lt;/year&gt;&lt;/dates&gt;&lt;isbn&gt;2218-1989&lt;/isbn&gt;&lt;accession-num&gt;doi:10.3390/metabo7040062&lt;/accession-num&gt;&lt;urls&gt;&lt;related-urls&gt;&lt;url&gt;https://www.mdpi.com/2218-1989/7/4/62&lt;/url&gt;&lt;/related-urls&gt;&lt;/urls&gt;&lt;/record&gt;&lt;/Cite&gt;&lt;/EndNote&gt;</w:instrText>
      </w:r>
      <w:r>
        <w:rPr>
          <w:rFonts w:eastAsia="SimSun"/>
        </w:rPr>
        <w:fldChar w:fldCharType="separate"/>
      </w:r>
      <w:r>
        <w:rPr>
          <w:rFonts w:eastAsia="SimSun"/>
        </w:rPr>
        <w:t>(7,8)</w:t>
      </w:r>
      <w:r>
        <w:rPr>
          <w:rFonts w:eastAsia="SimSun"/>
        </w:rPr>
        <w:fldChar w:fldCharType="end"/>
      </w:r>
      <w:r>
        <w:rPr>
          <w:rFonts w:eastAsia="SimSun"/>
        </w:rPr>
        <w:t xml:space="preserve"> because they tend to</w:t>
      </w:r>
      <w:r w:rsidRPr="00B36542">
        <w:rPr>
          <w:rFonts w:eastAsia="SimSun"/>
        </w:rPr>
        <w:t xml:space="preserve"> overlook the </w:t>
      </w:r>
      <w:r w:rsidRPr="00B36542">
        <w:rPr>
          <w:rFonts w:eastAsia="SimSun"/>
        </w:rPr>
        <w:lastRenderedPageBreak/>
        <w:t>non-linearity and lag issues of genes and metabolites expression in complex biological systems</w:t>
      </w:r>
      <w:r>
        <w:rPr>
          <w:rFonts w:eastAsia="SimSun"/>
        </w:rPr>
        <w:t>.</w:t>
      </w:r>
      <w:bookmarkEnd w:id="20"/>
      <w:bookmarkEnd w:id="21"/>
      <w:r>
        <w:rPr>
          <w:rFonts w:eastAsia="SimSun"/>
        </w:rPr>
        <w:t xml:space="preserve"> Therefore, besides Spearman and Pearson, we have integrated into CAT Bridge various distinct statistical methods, including Convergent Cross Mapping (CCM) and Granger Causality (Granger) for computing cause-and-effect relationships, as well as Canonical Correlation Analysis (CCA), Dynamic-Time-Warping (DTW), Cross-Correlation Function (CCF) for calculating similarity. These algorithms were based on different assumptions, so that some of them allow compatibility with </w:t>
      </w:r>
      <w:bookmarkStart w:id="22" w:name="OLE_LINK14"/>
      <w:bookmarkStart w:id="23" w:name="OLE_LINK13"/>
      <w:r>
        <w:rPr>
          <w:rFonts w:eastAsia="SimSun"/>
        </w:rPr>
        <w:t>time series</w:t>
      </w:r>
      <w:bookmarkEnd w:id="22"/>
      <w:bookmarkEnd w:id="23"/>
      <w:r>
        <w:rPr>
          <w:rFonts w:eastAsia="SimSun"/>
        </w:rPr>
        <w:t xml:space="preserve"> data and complex systems. Among them, similarity-based </w:t>
      </w:r>
      <w:bookmarkStart w:id="24" w:name="OLE_LINK11"/>
      <w:bookmarkStart w:id="25" w:name="OLE_LINK12"/>
      <w:r>
        <w:rPr>
          <w:rFonts w:eastAsia="SimSun"/>
        </w:rPr>
        <w:t>strategies</w:t>
      </w:r>
      <w:bookmarkEnd w:id="24"/>
      <w:bookmarkEnd w:id="25"/>
      <w:r>
        <w:rPr>
          <w:rFonts w:eastAsia="SimSun"/>
        </w:rPr>
        <w:t xml:space="preserve"> have been widely applied in genomics and multi-omics analysis </w:t>
      </w:r>
      <w:r>
        <w:rPr>
          <w:rFonts w:eastAsia="SimSun"/>
        </w:rPr>
        <w:fldChar w:fldCharType="begin">
          <w:fldData xml:space="preserve">PEVuZE5vdGU+PENpdGU+PEF1dGhvcj5Sb2Nrd29vZDwvQXV0aG9yPjxZZWFyPjIwMDU8L1llYXI+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==
</w:fldData>
        </w:fldChar>
      </w:r>
      <w:r>
        <w:rPr>
          <w:rFonts w:eastAsia="SimSun"/>
        </w:rPr>
        <w:instrText xml:space="preserve"> ADDIN EN.CITE </w:instrText>
      </w:r>
      <w:r>
        <w:rPr>
          <w:rFonts w:eastAsia="SimSun"/>
        </w:rPr>
        <w:fldChar w:fldCharType="begin">
          <w:fldData xml:space="preserve">PEVuZE5vdGU+PENpdGU+PEF1dGhvcj5Sb2Nrd29vZDwvQXV0aG9yPjxZZWFyPjIwMDU8L1llYXI+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==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(11-14)</w:t>
      </w:r>
      <w:r>
        <w:rPr>
          <w:rFonts w:eastAsia="SimSun"/>
        </w:rPr>
        <w:fldChar w:fldCharType="end"/>
      </w:r>
      <w:r>
        <w:rPr>
          <w:rFonts w:eastAsia="SimSun"/>
        </w:rPr>
        <w:t xml:space="preserve">. The CCM and Granger, which calculate cause-and-effect relationships from time series data, are already used in some areas of biology such as </w:t>
      </w:r>
      <w:r w:rsidRPr="00B36542">
        <w:t>ecology and neurobiology</w:t>
      </w:r>
      <w:r w:rsidRPr="00B36542">
        <w:rPr>
          <w:rFonts w:eastAsia="SimSun"/>
        </w:rPr>
        <w:t xml:space="preserve"> </w:t>
      </w:r>
      <w:r>
        <w:rPr>
          <w:rFonts w:eastAsia="SimSun"/>
        </w:rPr>
        <w:t xml:space="preserve">but leave a gap in the omics analysis </w:t>
      </w:r>
      <w:r>
        <w:rPr>
          <w:rFonts w:eastAsia="SimSun"/>
        </w:rPr>
        <w:fldChar w:fldCharType="begin">
          <w:fldData xml:space="preserve">PEVuZE5vdGU+PENpdGU+PEF1dGhvcj5ZdWFuPC9BdXRob3I+PFllYXI+MjAyMjwvWWVhcj48UmVj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</w:fldData>
        </w:fldChar>
      </w:r>
      <w:r>
        <w:rPr>
          <w:rFonts w:eastAsia="SimSun"/>
        </w:rPr>
        <w:instrText xml:space="preserve"> ADDIN EN.CITE </w:instrText>
      </w:r>
      <w:r>
        <w:rPr>
          <w:rFonts w:eastAsia="SimSun"/>
        </w:rPr>
        <w:fldChar w:fldCharType="begin">
          <w:fldData xml:space="preserve">PEVuZE5vdGU+PENpdGU+PEF1dGhvcj5ZdWFuPC9BdXRob3I+PFllYXI+MjAyMjwvWWVhcj48UmVj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(15-18)</w:t>
      </w:r>
      <w:r>
        <w:rPr>
          <w:rFonts w:eastAsia="SimSun"/>
        </w:rPr>
        <w:fldChar w:fldCharType="end"/>
      </w:r>
      <w:r>
        <w:rPr>
          <w:rFonts w:eastAsia="SimSun"/>
        </w:rPr>
        <w:t>. Our tests (detailed in the Results section) indicated that causal relationships might offer a more accurate representation of the links between genes and metabolites.</w:t>
      </w:r>
    </w:p>
    <w:p w14:paraId="341197D4" w14:textId="13D3067F" w:rsidR="00D70481" w:rsidRDefault="00F47A01">
      <w:pPr>
        <w:spacing w:afterLines="100" w:after="312" w:line="300" w:lineRule="auto"/>
        <w:rPr>
          <w:rFonts w:eastAsia="SimSun"/>
        </w:rPr>
      </w:pPr>
      <w:r>
        <w:rPr>
          <w:rFonts w:eastAsia="SimSun"/>
        </w:rPr>
        <w:t xml:space="preserve">Fold change (FC) is another measurement frequently used in omics analyses to identify differentially expressed genes </w:t>
      </w:r>
      <w:r>
        <w:rPr>
          <w:rFonts w:eastAsia="SimSun"/>
        </w:rPr>
        <w:fldChar w:fldCharType="begin"/>
      </w:r>
      <w:r>
        <w:rPr>
          <w:rFonts w:eastAsia="SimSun"/>
        </w:rPr>
        <w:instrText xml:space="preserve"> ADDIN EN.CITE &lt;EndNote&gt;&lt;Cite&gt;&lt;Author&gt;Arora&lt;/Author&gt;&lt;Year&gt;2020&lt;/Year&gt;&lt;RecNum&gt;21&lt;/RecNum&gt;&lt;DisplayText&gt;(19)&lt;/DisplayText&gt;&lt;record&gt;&lt;rec-number&gt;21&lt;/rec-number&gt;&lt;foreign-keys&gt;&lt;key app="EN" db-id="9p9twrxf3v5rxmewwwypdzr8aff2e2099rd5" timestamp="1696403478"&gt;21&lt;/key&gt;&lt;/foreign-keys&gt;&lt;ref-type name="Journal Article"&gt;17&lt;/ref-type&gt;&lt;contributors&gt;&lt;authors&gt;&lt;author&gt;Arora, Sonali&lt;/author&gt;&lt;author&gt;Pattwell, Siobhan S.&lt;/author&gt;&lt;author&gt;Holland, Eric C.&lt;/author&gt;&lt;author&gt;Bolouri, Hamid&lt;/author&gt;&lt;/authors&gt;&lt;/contributors&gt;&lt;titles&gt;&lt;title&gt;Variability in estimated gene expression among commonly used RNA-seq pipelines&lt;/title&gt;&lt;secondary-title&gt;Scientific Reports&lt;/secondary-title&gt;&lt;/titles&gt;&lt;periodical&gt;&lt;full-title&gt;Scientific Reports&lt;/full-title&gt;&lt;/periodical&gt;&lt;pages&gt;2734&lt;/pages&gt;&lt;volume&gt;10&lt;/volume&gt;&lt;number&gt;1&lt;/number&gt;&lt;dates&gt;&lt;year&gt;2020&lt;/year&gt;&lt;pub-dates&gt;&lt;date&gt;2020/02/17&lt;/date&gt;&lt;/pub-dates&gt;&lt;/dates&gt;&lt;isbn&gt;2045-2322&lt;/isbn&gt;&lt;urls&gt;&lt;related-urls&gt;&lt;url&gt;https://doi.org/10.1038/s41598-020-59516-z&lt;/url&gt;&lt;/related-urls&gt;&lt;/urls&gt;&lt;electronic-resource-num&gt;10.1038/s41598-020-59516-z&lt;/electronic-resource-num&gt;&lt;/record&gt;&lt;/Cite&gt;&lt;/EndNote&gt;</w:instrText>
      </w:r>
      <w:r>
        <w:rPr>
          <w:rFonts w:eastAsia="SimSun"/>
        </w:rPr>
        <w:fldChar w:fldCharType="separate"/>
      </w:r>
      <w:r>
        <w:rPr>
          <w:rFonts w:eastAsia="SimSun"/>
        </w:rPr>
        <w:t>(19)</w:t>
      </w:r>
      <w:r>
        <w:rPr>
          <w:rFonts w:eastAsia="SimSun"/>
        </w:rPr>
        <w:fldChar w:fldCharType="end"/>
      </w:r>
      <w:r>
        <w:rPr>
          <w:rFonts w:eastAsia="SimSun"/>
        </w:rPr>
        <w:t>. CAT Bridge pinpoints the peak time of the target metabolite and calculates each gene's log2 normalized FC of this peak time point and the subsequent decline time point</w:t>
      </w:r>
      <w:ins w:id="26" w:author="Bowen Yang" w:date="2024-01-11T12:22:00Z">
        <w:r w:rsidR="00794F21">
          <w:rPr>
            <w:rFonts w:eastAsia="SimSun"/>
          </w:rPr>
          <w:t xml:space="preserve"> (</w:t>
        </w:r>
        <w:r w:rsidR="00794F21">
          <w:rPr>
            <w:rFonts w:eastAsia="SimSun" w:hint="eastAsia"/>
          </w:rPr>
          <w:t>t</w:t>
        </w:r>
        <w:r w:rsidR="00794F21" w:rsidRPr="00794F21">
          <w:rPr>
            <w:rFonts w:eastAsia="SimSun"/>
          </w:rPr>
          <w:t xml:space="preserve">hat is, the next sampling time point after the peak </w:t>
        </w:r>
        <w:r w:rsidR="00794F21">
          <w:rPr>
            <w:rFonts w:eastAsia="SimSun"/>
          </w:rPr>
          <w:t>time point</w:t>
        </w:r>
        <w:r w:rsidR="00794F21">
          <w:rPr>
            <w:rFonts w:eastAsia="SimSun" w:hint="eastAsia"/>
          </w:rPr>
          <w:t>)</w:t>
        </w:r>
      </w:ins>
      <w:r>
        <w:rPr>
          <w:rFonts w:eastAsia="SimSun"/>
        </w:rPr>
        <w:t xml:space="preserve"> using DESeq2 </w:t>
      </w:r>
      <w:r>
        <w:rPr>
          <w:rFonts w:eastAsia="SimSun"/>
        </w:rPr>
        <w:fldChar w:fldCharType="begin"/>
      </w:r>
      <w:r>
        <w:rPr>
          <w:rFonts w:eastAsia="SimSun"/>
        </w:rPr>
        <w:instrText xml:space="preserve"> ADDIN EN.CITE &lt;EndNote&gt;&lt;Cite&gt;&lt;Author&gt;Love&lt;/Author&gt;&lt;Year&gt;2014&lt;/Year&gt;&lt;RecNum&gt;22&lt;/RecNum&gt;&lt;DisplayText&gt;(20)&lt;/DisplayText&gt;&lt;record&gt;&lt;rec-number&gt;22&lt;/rec-number&gt;&lt;foreign-keys&gt;&lt;key app="EN" db-id="9p9twrxf3v5rxmewwwypdzr8aff2e2099rd5" timestamp="1696403559"&gt;22&lt;/key&gt;&lt;/foreign-keys&gt;&lt;ref-type name="Journal Article"&gt;17&lt;/ref-type&gt;&lt;contributors&gt;&lt;authors&gt;&lt;author&gt;Love, Michael I.&lt;/author&gt;&lt;author&gt;Huber, Wolfgang&lt;/author&gt;&lt;author&gt;Anders, Simon&lt;/author&gt;&lt;/authors&gt;&lt;/contributors&gt;&lt;titles&gt;&lt;title&gt;Moderated estimation of fold change and dispersion for RNA-seq data with DESeq2&lt;/title&gt;&lt;secondary-title&gt;Genome Biology&lt;/secondary-title&gt;&lt;/titles&gt;&lt;periodical&gt;&lt;full-title&gt;Genome Biology&lt;/full-title&gt;&lt;/periodical&gt;&lt;pages&gt;550&lt;/pages&gt;&lt;volume&gt;15&lt;/volume&gt;&lt;number&gt;12&lt;/number&gt;&lt;dates&gt;&lt;year&gt;2014&lt;/year&gt;&lt;pub-dates&gt;&lt;date&gt;2014/12/05&lt;/date&gt;&lt;/pub-dates&gt;&lt;/dates&gt;&lt;isbn&gt;1474-760X&lt;/isbn&gt;&lt;urls&gt;&lt;related-urls&gt;&lt;url&gt;https://doi.org/10.1186/s13059-014-0550-8&lt;/url&gt;&lt;/related-urls&gt;&lt;/urls&gt;&lt;electronic-resource-num&gt;10.1186/s13059-014-0550-8&lt;/electronic-resource-num&gt;&lt;/record&gt;&lt;/Cite&gt;&lt;/EndNote&gt;</w:instrText>
      </w:r>
      <w:r>
        <w:rPr>
          <w:rFonts w:eastAsia="SimSun"/>
        </w:rPr>
        <w:fldChar w:fldCharType="separate"/>
      </w:r>
      <w:r>
        <w:rPr>
          <w:rFonts w:eastAsia="SimSun"/>
        </w:rPr>
        <w:t>(20)</w:t>
      </w:r>
      <w:r>
        <w:rPr>
          <w:rFonts w:eastAsia="SimSun"/>
        </w:rPr>
        <w:fldChar w:fldCharType="end"/>
      </w:r>
      <w:r>
        <w:rPr>
          <w:rFonts w:eastAsia="SimSun"/>
        </w:rPr>
        <w:t>.  Then, similarity/causality and FC are combined into a vector to represent the gene-metabolite pair. After scaling, the magnitude of this vector is calculated as the CAT score (</w:t>
      </w:r>
      <w:r w:rsidRPr="00B36542">
        <w:rPr>
          <w:rFonts w:eastAsia="SimSun"/>
          <w:b/>
          <w:bCs/>
        </w:rPr>
        <w:t>Figure 1B</w:t>
      </w:r>
      <w:r>
        <w:rPr>
          <w:rFonts w:eastAsia="SimSun"/>
        </w:rPr>
        <w:t xml:space="preserve">). This score heuristically ranks the strength of association between each gene and the metabolite. Users can filter putative genes based on thresholds (e.g., 0.5 for correlation, 1 for FC) or manually review them in descending order. </w:t>
      </w:r>
    </w:p>
    <w:p w14:paraId="21FA7DFA" w14:textId="5C3A4ED9" w:rsidR="00D70481" w:rsidRDefault="00F47A01">
      <w:pPr>
        <w:pStyle w:val="NormalWeb"/>
        <w:spacing w:before="0" w:beforeAutospacing="0" w:afterLines="100" w:after="312" w:afterAutospacing="0" w:line="300" w:lineRule="auto"/>
        <w:rPr>
          <w:rFonts w:eastAsia="SimSun"/>
        </w:rPr>
      </w:pPr>
      <w:r>
        <w:rPr>
          <w:rFonts w:eastAsia="SimSun"/>
        </w:rPr>
        <w:t xml:space="preserve">Optionally, if users supply a gene function annotations file (typically derived from homology annotations using tools like </w:t>
      </w:r>
      <w:proofErr w:type="spellStart"/>
      <w:r>
        <w:rPr>
          <w:rFonts w:eastAsia="SimSun"/>
        </w:rPr>
        <w:t>InterProScan</w:t>
      </w:r>
      <w:proofErr w:type="spellEnd"/>
      <w:r>
        <w:rPr>
          <w:rFonts w:eastAsia="SimSun"/>
        </w:rPr>
        <w:t xml:space="preserve"> </w:t>
      </w:r>
      <w:r>
        <w:rPr>
          <w:rFonts w:eastAsia="SimSun"/>
        </w:rPr>
        <w:fldChar w:fldCharType="begin"/>
      </w:r>
      <w:r>
        <w:rPr>
          <w:rFonts w:eastAsia="SimSun"/>
        </w:rPr>
        <w:instrText xml:space="preserve"> ADDIN EN.CITE &lt;EndNote&gt;&lt;Cite&gt;&lt;Author&gt;Ye&lt;/Author&gt;&lt;Year&gt;2012&lt;/Year&gt;&lt;RecNum&gt;23&lt;/RecNum&gt;&lt;DisplayText&gt;(21)&lt;/DisplayText&gt;&lt;record&gt;&lt;rec-number&gt;23&lt;/rec-number&gt;&lt;foreign-keys&gt;&lt;key app="EN" db-id="9p9twrxf3v5rxmewwwypdzr8aff2e2099rd5" timestamp="1696403629"&gt;23&lt;/key&gt;&lt;/foreign-keys&gt;&lt;ref-type name="Journal Article"&gt;17&lt;/ref-type&gt;&lt;contributors&gt;&lt;authors&gt;&lt;author&gt;Ye, J.&lt;/author&gt;&lt;author&gt;Coulouris, G.&lt;/author&gt;&lt;author&gt;Zaretskaya, I.&lt;/author&gt;&lt;author&gt;Cutcutache, I.&lt;/author&gt;&lt;author&gt;Rozen, S.&lt;/author&gt;&lt;author&gt;Madden, T. L.&lt;/author&gt;&lt;/authors&gt;&lt;/contributors&gt;&lt;auth-address&gt;National Center for Biotechnology Information, National Library of Medicine, National Institutes of Health, 8600 Rockville Pike, Bethesda, MD 20894, USA. jianye@ncbi.nlm.nih.gov&lt;/auth-address&gt;&lt;titles&gt;&lt;title&gt;Primer-BLAST: a tool to design target-specific primers for polymerase chain reaction&lt;/title&gt;&lt;secondary-title&gt;BMC Bioinformatics&lt;/secondary-title&gt;&lt;/titles&gt;&lt;periodical&gt;&lt;full-title&gt;BMC Bioinformatics&lt;/full-title&gt;&lt;/periodical&gt;&lt;pages&gt;134&lt;/pages&gt;&lt;volume&gt;13&lt;/volume&gt;&lt;edition&gt;20120618&lt;/edition&gt;&lt;keywords&gt;&lt;keyword&gt;*Algorithms&lt;/keyword&gt;&lt;keyword&gt;Carrier Proteins/genetics&lt;/keyword&gt;&lt;keyword&gt;DNA Primers/*genetics&lt;/keyword&gt;&lt;keyword&gt;Humans&lt;/keyword&gt;&lt;keyword&gt;Introns&lt;/keyword&gt;&lt;keyword&gt;Molecular Sequence Data&lt;/keyword&gt;&lt;keyword&gt;Polymerase Chain Reaction/*methods&lt;/keyword&gt;&lt;keyword&gt;Polymorphism, Single Nucleotide&lt;/keyword&gt;&lt;keyword&gt;*Software&lt;/keyword&gt;&lt;/keywords&gt;&lt;dates&gt;&lt;year&gt;2012&lt;/year&gt;&lt;pub-dates&gt;&lt;date&gt;Jun 18&lt;/date&gt;&lt;/pub-dates&gt;&lt;/dates&gt;&lt;isbn&gt;1471-2105&lt;/isbn&gt;&lt;accession-num&gt;22708584&lt;/accession-num&gt;&lt;urls&gt;&lt;/urls&gt;&lt;custom2&gt;PMC3412702&lt;/custom2&gt;&lt;electronic-resource-num&gt;10.1186/1471-2105-13-134&lt;/electronic-resource-num&gt;&lt;remote-database-provider&gt;NLM&lt;/remote-database-provider&gt;&lt;language&gt;eng&lt;/language&gt;&lt;/record&gt;&lt;/Cite&gt;&lt;/EndNote&gt;</w:instrText>
      </w:r>
      <w:r>
        <w:rPr>
          <w:rFonts w:eastAsia="SimSun"/>
        </w:rPr>
        <w:fldChar w:fldCharType="separate"/>
      </w:r>
      <w:r>
        <w:rPr>
          <w:rFonts w:eastAsia="SimSun"/>
        </w:rPr>
        <w:t>(21)</w:t>
      </w:r>
      <w:r>
        <w:rPr>
          <w:rFonts w:eastAsia="SimSun"/>
        </w:rPr>
        <w:fldChar w:fldCharType="end"/>
      </w:r>
      <w:r>
        <w:rPr>
          <w:rFonts w:eastAsia="SimSun"/>
        </w:rPr>
        <w:t xml:space="preserve"> or </w:t>
      </w:r>
      <w:proofErr w:type="spellStart"/>
      <w:r>
        <w:rPr>
          <w:rFonts w:eastAsia="SimSun"/>
        </w:rPr>
        <w:t>eggNOG</w:t>
      </w:r>
      <w:proofErr w:type="spellEnd"/>
      <w:r>
        <w:rPr>
          <w:rFonts w:eastAsia="SimSun"/>
        </w:rPr>
        <w:t xml:space="preserve">-mapper </w:t>
      </w:r>
      <w:r>
        <w:rPr>
          <w:rFonts w:eastAsia="SimSun"/>
        </w:rPr>
        <w:fldChar w:fldCharType="begin"/>
      </w:r>
      <w:r>
        <w:rPr>
          <w:rFonts w:eastAsia="SimSun"/>
        </w:rPr>
        <w:instrText xml:space="preserve"> ADDIN EN.CITE &lt;EndNote&gt;&lt;Cite&gt;&lt;Author&gt;Cantalapiedra&lt;/Author&gt;&lt;Year&gt;2021&lt;/Year&gt;&lt;RecNum&gt;24&lt;/RecNum&gt;&lt;DisplayText&gt;(22)&lt;/DisplayText&gt;&lt;record&gt;&lt;rec-number&gt;24&lt;/rec-number&gt;&lt;foreign-keys&gt;&lt;key app="EN" db-id="9p9twrxf3v5rxmewwwypdzr8aff2e2099rd5" timestamp="1696403679"&gt;24&lt;/key&gt;&lt;/foreign-keys&gt;&lt;ref-type name="Journal Article"&gt;17&lt;/ref-type&gt;&lt;contributors&gt;&lt;authors&gt;&lt;author&gt;Cantalapiedra, Carlos P&lt;/author&gt;&lt;author&gt;Hernández-Plaza, Ana&lt;/author&gt;&lt;author&gt;Letunic, Ivica&lt;/author&gt;&lt;author&gt;Bork, Peer&lt;/author&gt;&lt;author&gt;Huerta-Cepas, Jaime&lt;/author&gt;&lt;/authors&gt;&lt;/contributors&gt;&lt;titles&gt;&lt;title&gt;eggNOG-mapper v2: Functional Annotation, Orthology Assignments, and Domain Prediction at the Metagenomic Scale&lt;/title&gt;&lt;secondary-title&gt;Molecular Biology and Evolution&lt;/secondary-title&gt;&lt;/titles&gt;&lt;periodical&gt;&lt;full-title&gt;Molecular Biology and Evolution&lt;/full-title&gt;&lt;/periodical&gt;&lt;pages&gt;5825-5829&lt;/pages&gt;&lt;volume&gt;38&lt;/volume&gt;&lt;number&gt;12&lt;/number&gt;&lt;dates&gt;&lt;year&gt;2021&lt;/year&gt;&lt;/dates&gt;&lt;isbn&gt;1537-1719&lt;/isbn&gt;&lt;urls&gt;&lt;related-urls&gt;&lt;url&gt;https://doi.org/10.1093/molbev/msab293&lt;/url&gt;&lt;/related-urls&gt;&lt;/urls&gt;&lt;electronic-resource-num&gt;10.1093/molbev/msab293&lt;/electronic-resource-num&gt;&lt;access-date&gt;10/4/2023&lt;/access-date&gt;&lt;/record&gt;&lt;/Cite&gt;&lt;/EndNote&gt;</w:instrText>
      </w:r>
      <w:r>
        <w:rPr>
          <w:rFonts w:eastAsia="SimSun"/>
        </w:rPr>
        <w:fldChar w:fldCharType="separate"/>
      </w:r>
      <w:r>
        <w:rPr>
          <w:rFonts w:eastAsia="SimSun"/>
        </w:rPr>
        <w:t>(22)</w:t>
      </w:r>
      <w:r>
        <w:rPr>
          <w:rFonts w:eastAsia="SimSun"/>
        </w:rPr>
        <w:fldChar w:fldCharType="end"/>
      </w:r>
      <w:r>
        <w:rPr>
          <w:rFonts w:eastAsia="SimSun"/>
        </w:rPr>
        <w:t xml:space="preserve"> for non-model organisms), a new value, based on a description scoring rule, will be added to the CAT score to prioritize genes with specific annotations. By default, enzymes are assigned a value of 0.2, while unknown functions are given a value of 0.1. Users can customize this scoring rule based on their specific requirements, depending on the presence of target annotations and their importance. </w:t>
      </w:r>
    </w:p>
    <w:p w14:paraId="182AF008" w14:textId="43EFCB73" w:rsidR="00D70481" w:rsidRDefault="00F47A01">
      <w:pPr>
        <w:spacing w:afterLines="100" w:after="312" w:line="300" w:lineRule="auto"/>
        <w:rPr>
          <w:rFonts w:eastAsia="SimSun"/>
        </w:rPr>
      </w:pPr>
      <w:r>
        <w:rPr>
          <w:rFonts w:eastAsia="SimSun"/>
        </w:rPr>
        <w:t xml:space="preserve">Finally, the top 100 genes in heuristically rank will be checked by GPT-3 Turbo model for finding putative genes based on annotation and prior knowledge. </w:t>
      </w:r>
    </w:p>
    <w:p w14:paraId="42472CC9" w14:textId="77777777" w:rsidR="00D70481" w:rsidRDefault="00F47A01">
      <w:pPr>
        <w:spacing w:afterLines="100" w:after="312" w:line="300" w:lineRule="auto"/>
        <w:rPr>
          <w:rFonts w:eastAsia="SimSun"/>
        </w:rPr>
      </w:pPr>
      <w:r>
        <w:rPr>
          <w:rFonts w:eastAsia="SimSun"/>
        </w:rPr>
        <w:lastRenderedPageBreak/>
        <w:t>In summary, CAT Bridge provides a platform with a novel pipeline that allows for the rapid identification of putative genes for further investigation and validation.</w:t>
      </w:r>
    </w:p>
    <w:p w14:paraId="3F8DF89B" w14:textId="77777777" w:rsidR="00D70481" w:rsidRDefault="00F47A01">
      <w:pPr>
        <w:spacing w:line="300" w:lineRule="auto"/>
        <w:rPr>
          <w:b/>
          <w:bCs/>
        </w:rPr>
      </w:pPr>
      <w:r>
        <w:rPr>
          <w:b/>
          <w:bCs/>
        </w:rPr>
        <w:t>Visualization and other features</w:t>
      </w:r>
    </w:p>
    <w:p w14:paraId="44872721" w14:textId="2ADF1C04" w:rsidR="00D70481" w:rsidRDefault="00F47A01">
      <w:pPr>
        <w:spacing w:afterLines="100" w:after="312" w:line="300" w:lineRule="auto"/>
        <w:rPr>
          <w:rFonts w:eastAsia="SimSun"/>
        </w:rPr>
      </w:pPr>
      <w:r>
        <w:rPr>
          <w:rFonts w:eastAsia="SimSun"/>
        </w:rPr>
        <w:t xml:space="preserve">To enhance data interpretation, the CAT Bridge workflow offers a visual ranking of genes based on correlation computation result, and also incorporates a spectrum of widely utilized graphical outputs. Firstly, heatmap is used to present the abundance levels of various genes and metabolites. Such visualization facilitates the discernment of inherent patterns and prevailing trends across the dataset. Secondly, principal component analysis (PCA), used for matrix integration, this integration circumvents the predominant influence typically from datasets of a higher feature count, such as transcriptomic data. Thirdly, the software generates variable importance in projection (VIP) plots for both metabolites and genes, </w:t>
      </w:r>
      <w:r w:rsidRPr="00B36542">
        <w:rPr>
          <w:rFonts w:eastAsia="SimSun"/>
        </w:rPr>
        <w:t>highlighting features that significantly influence the data's variability</w:t>
      </w:r>
      <w:r>
        <w:rPr>
          <w:rFonts w:eastAsia="SimSun"/>
        </w:rPr>
        <w:t xml:space="preserve">. Moreover, correlation networks are designed to identify metabolites that </w:t>
      </w:r>
      <w:r w:rsidRPr="00B36542">
        <w:rPr>
          <w:rFonts w:eastAsia="SimSun"/>
        </w:rPr>
        <w:t>show concentration patterns similar to</w:t>
      </w:r>
      <w:r>
        <w:rPr>
          <w:rFonts w:eastAsia="SimSun"/>
        </w:rPr>
        <w:t xml:space="preserve"> target metabolite. Finally, the platform also deploys volcano plots for displaying statistical significance against fold change for each gene between peak and decline point. For gene clustering, inspired by </w:t>
      </w:r>
      <w:proofErr w:type="spellStart"/>
      <w:r>
        <w:rPr>
          <w:rFonts w:eastAsia="SimSun"/>
        </w:rPr>
        <w:t>Mfuzz</w:t>
      </w:r>
      <w:proofErr w:type="spellEnd"/>
      <w:r>
        <w:rPr>
          <w:rFonts w:eastAsia="SimSun"/>
        </w:rPr>
        <w:t xml:space="preserve"> </w:t>
      </w:r>
      <w:r>
        <w:rPr>
          <w:rFonts w:eastAsia="SimSun"/>
        </w:rPr>
        <w:fldChar w:fldCharType="begin"/>
      </w:r>
      <w:r>
        <w:rPr>
          <w:rFonts w:eastAsia="SimSun"/>
        </w:rPr>
        <w:instrText xml:space="preserve"> ADDIN EN.CITE &lt;EndNote&gt;&lt;Cite&gt;&lt;Author&gt;Kumar&lt;/Author&gt;&lt;Year&gt;2007&lt;/Year&gt;&lt;RecNum&gt;25&lt;/RecNum&gt;&lt;DisplayText&gt;(23)&lt;/DisplayText&gt;&lt;record&gt;&lt;rec-number&gt;25&lt;/rec-number&gt;&lt;foreign-keys&gt;&lt;key app="EN" db-id="9p9twrxf3v5rxmewwwypdzr8aff2e2099rd5" timestamp="1696405820"&gt;25&lt;/key&gt;&lt;/foreign-keys&gt;&lt;ref-type name="Journal Article"&gt;17&lt;/ref-type&gt;&lt;contributors&gt;&lt;authors&gt;&lt;author&gt;Kumar, L.&lt;/author&gt;&lt;author&gt;E. Futschik M&lt;/author&gt;&lt;/authors&gt;&lt;/contributors&gt;&lt;auth-address&gt;Institute of Medical Informatics and Biometry, Charite, Humboldt University, Invalidenstra Beta e 43, 10115 Berlin, Germany.&lt;/auth-address&gt;&lt;titles&gt;&lt;title&gt;Mfuzz: a software package for soft clustering of microarray data&lt;/title&gt;&lt;secondary-title&gt;Bioinformation&lt;/secondary-title&gt;&lt;/titles&gt;&lt;periodical&gt;&lt;full-title&gt;Bioinformation&lt;/full-title&gt;&lt;/periodical&gt;&lt;pages&gt;5-7&lt;/pages&gt;&lt;volume&gt;2&lt;/volume&gt;&lt;number&gt;1&lt;/number&gt;&lt;edition&gt;20070520&lt;/edition&gt;&lt;keywords&gt;&lt;keyword&gt;gene expression&lt;/keyword&gt;&lt;keyword&gt;soft clustering&lt;/keyword&gt;&lt;keyword&gt;software&lt;/keyword&gt;&lt;/keywords&gt;&lt;dates&gt;&lt;year&gt;2007&lt;/year&gt;&lt;pub-dates&gt;&lt;date&gt;May 20&lt;/date&gt;&lt;/pub-dates&gt;&lt;/dates&gt;&lt;isbn&gt;0973-2063&lt;/isbn&gt;&lt;accession-num&gt;18084642&lt;/accession-num&gt;&lt;urls&gt;&lt;/urls&gt;&lt;custom2&gt;PMC2139991&lt;/custom2&gt;&lt;electronic-resource-num&gt;10.6026/97320630002005&lt;/electronic-resource-num&gt;&lt;remote-database-provider&gt;NLM&lt;/remote-database-provider&gt;&lt;language&gt;eng&lt;/language&gt;&lt;/record&gt;&lt;/Cite&gt;&lt;/EndNote&gt;</w:instrText>
      </w:r>
      <w:r>
        <w:rPr>
          <w:rFonts w:eastAsia="SimSun"/>
        </w:rPr>
        <w:fldChar w:fldCharType="separate"/>
      </w:r>
      <w:r>
        <w:rPr>
          <w:rFonts w:eastAsia="SimSun"/>
        </w:rPr>
        <w:t>(23)</w:t>
      </w:r>
      <w:r>
        <w:rPr>
          <w:rFonts w:eastAsia="SimSun"/>
        </w:rPr>
        <w:fldChar w:fldCharType="end"/>
      </w:r>
      <w:r>
        <w:rPr>
          <w:rFonts w:eastAsia="SimSun"/>
        </w:rPr>
        <w:t>, the fuzzy c-means algorithm was adopted. The primary aim of this approach was to categorize genes based on expression profiles, thereby deeper insights into their interrelated functions and possible regulatory interplays.</w:t>
      </w:r>
    </w:p>
    <w:p w14:paraId="0FF4E825" w14:textId="6D431894" w:rsidR="00D70481" w:rsidRDefault="00F47A01">
      <w:pPr>
        <w:spacing w:line="300" w:lineRule="auto"/>
        <w:rPr>
          <w:b/>
          <w:bCs/>
        </w:rPr>
      </w:pPr>
      <w:r>
        <w:rPr>
          <w:b/>
          <w:bCs/>
        </w:rPr>
        <w:t xml:space="preserve">Plant materials and extraction of </w:t>
      </w:r>
      <w:proofErr w:type="spellStart"/>
      <w:r>
        <w:rPr>
          <w:b/>
          <w:bCs/>
        </w:rPr>
        <w:t>capsaicinoids</w:t>
      </w:r>
      <w:proofErr w:type="spellEnd"/>
    </w:p>
    <w:p w14:paraId="417A8E09" w14:textId="551CD83D" w:rsidR="00D70481" w:rsidRDefault="00F47A01">
      <w:pPr>
        <w:spacing w:after="200" w:line="300" w:lineRule="auto"/>
        <w:rPr>
          <w:rFonts w:eastAsia="SimSun"/>
        </w:rPr>
      </w:pPr>
      <w:bookmarkStart w:id="27" w:name="OLE_LINK53"/>
      <w:bookmarkStart w:id="28" w:name="OLE_LINK51"/>
      <w:bookmarkStart w:id="29" w:name="OLE_LINK52"/>
      <w:r>
        <w:rPr>
          <w:rFonts w:eastAsia="SimSun"/>
        </w:rPr>
        <w:t>To test the effectiveness of CAT Bridge across different species, especially its applicability to non-model organisms, we collected transcriptome sequencing and metabolic profiling data from chili peppers (</w:t>
      </w:r>
      <w:r>
        <w:rPr>
          <w:rFonts w:eastAsia="SimSun"/>
          <w:i/>
          <w:iCs/>
        </w:rPr>
        <w:t xml:space="preserve">Capsicum </w:t>
      </w:r>
      <w:proofErr w:type="spellStart"/>
      <w:r>
        <w:rPr>
          <w:rFonts w:eastAsia="SimSun"/>
          <w:i/>
          <w:iCs/>
        </w:rPr>
        <w:t>chinese</w:t>
      </w:r>
      <w:proofErr w:type="spellEnd"/>
      <w:r>
        <w:rPr>
          <w:rFonts w:eastAsia="SimSun"/>
        </w:rPr>
        <w:t xml:space="preserve"> L.), focusing on one of its trademark natural products, capsaicin.</w:t>
      </w:r>
      <w:bookmarkEnd w:id="27"/>
      <w:bookmarkEnd w:id="28"/>
      <w:bookmarkEnd w:id="29"/>
      <w:r>
        <w:rPr>
          <w:rFonts w:eastAsia="SimSun"/>
        </w:rPr>
        <w:t xml:space="preserve"> Pepper seedlings were grown in a greenhouse of Peking University Institute of Advanced Agricultural Sciences with a controlled environment of 25°C temperature, a light-dark cycle of 16 hours light and 8 hours dark, and 70% relative humidity. The fruits of peppers were sampled at seven distinct time points, starting from the day of flowering, i.e. 0 day post-anthesis (DPA) during which flowers were collected. Following this, fruits were harvested on days 7, 16, 30, 50, 55, and 60 DPA. The samples were ground and freeze-dried in liquid nitrogen, followed by extraction using 1.0 mL of 70% aqueous methanol for every 50 mg of the sample, and an ultrasonic process was employed for 30 minutes. The preparation of standards was conducted as follows: a mixed standard in the range of 20-50μg/mL was prepared using methanol of mass spectrometry grade. For the amino acid standard solution, a 1mg/mL stock solution was prepared in water and subsequently diluted </w:t>
      </w:r>
      <w:r>
        <w:rPr>
          <w:rFonts w:eastAsia="SimSun"/>
        </w:rPr>
        <w:lastRenderedPageBreak/>
        <w:t>with 50% methanol to achieve a concentration of 50μg/</w:t>
      </w:r>
      <w:proofErr w:type="spellStart"/>
      <w:r>
        <w:rPr>
          <w:rFonts w:eastAsia="SimSun"/>
        </w:rPr>
        <w:t>mL.</w:t>
      </w:r>
      <w:proofErr w:type="spellEnd"/>
      <w:r>
        <w:rPr>
          <w:rFonts w:eastAsia="SimSun"/>
        </w:rPr>
        <w:t xml:space="preserve"> Three biological replicates were used in later transcriptome and metabolome analysis. </w:t>
      </w:r>
    </w:p>
    <w:p w14:paraId="611A45FF" w14:textId="4EA07938" w:rsidR="00D70481" w:rsidRDefault="00F47A01">
      <w:pPr>
        <w:spacing w:line="300" w:lineRule="auto"/>
        <w:rPr>
          <w:b/>
          <w:bCs/>
        </w:rPr>
      </w:pPr>
      <w:r>
        <w:rPr>
          <w:b/>
          <w:bCs/>
        </w:rPr>
        <w:t>Metabolome Profiling using HPLC-MS and Data Pre-processing</w:t>
      </w:r>
    </w:p>
    <w:p w14:paraId="338C44AD" w14:textId="634549FE" w:rsidR="00D70481" w:rsidRDefault="00F47A01">
      <w:pPr>
        <w:spacing w:after="200" w:line="300" w:lineRule="auto"/>
      </w:pPr>
      <w:r>
        <w:rPr>
          <w:rFonts w:eastAsia="SimSun"/>
        </w:rPr>
        <w:t xml:space="preserve">The Metabolome Profiling was carried out using a LC-MS/MS-based untargeted metabolome method. The samples were filtered through a 0.22 µm membrane and transferred into the lining tube of a sampling vial. Subsequent centrifugation was carried out at 12000 </w:t>
      </w:r>
      <w:proofErr w:type="spellStart"/>
      <w:r>
        <w:rPr>
          <w:rFonts w:eastAsia="SimSun"/>
        </w:rPr>
        <w:t>rcf</w:t>
      </w:r>
      <w:proofErr w:type="spellEnd"/>
      <w:r>
        <w:rPr>
          <w:rFonts w:eastAsia="SimSun"/>
        </w:rPr>
        <w:t xml:space="preserve"> and 4℃ for 10 minutes. The processed samples were then analyzed using a non-targeted LC-MS/MS metabolomics approach. Chromatographic separation was achieved on a T3 C18 (1.7 µm, 2.1 mm × 150 mm column, USA) maintained at 40℃. The mobile phase consisted of A: 1% formic acid in water and B: 1% formic acid in acetonitrile, with a flow rate of 300 µL/min. A 3 µL sample was injected at an autosampler temperature of 10℃. The elution gradient was set as follows: 0-2.5 min, 3-10% B; 2.5-6 min, 10-44% B; 6-14 min, 44-80% B; 14-20 min, 80-95% B; 20-23 min, 95% B; 23-23.1 min, 95-3% B; 23.1-28 min, 3% B. Mass spectrometry was performed using both positive and negative ion scans, with a precursor ion scan mode. The auxiliary gas heater temperature was set at 350℃, and the ion transfer tube temperature was also maintained at 350℃. The sheath gas flow rate and auxiliary gas flow rate were set to 35 arb and 15 </w:t>
      </w:r>
      <w:proofErr w:type="gramStart"/>
      <w:r>
        <w:rPr>
          <w:rFonts w:eastAsia="SimSun"/>
        </w:rPr>
        <w:t>arb</w:t>
      </w:r>
      <w:proofErr w:type="gramEnd"/>
      <w:r>
        <w:rPr>
          <w:rFonts w:eastAsia="SimSun"/>
        </w:rPr>
        <w:t xml:space="preserve">, respectively. The voltages were set to 3.5 KV for the positive spectrum and 3.2 KV for the negative spectrum. For MS1, the scan resolution was 60000, with a scan range of 80-1200. For MS2, the scan resolution was 15000, with a stepped collision energy of 20, 40, and 60 eV. Metabolite identification and quantification were performed using the </w:t>
      </w:r>
      <w:bookmarkStart w:id="30" w:name="OLE_LINK8"/>
      <w:bookmarkStart w:id="31" w:name="OLE_LINK7"/>
      <w:r>
        <w:rPr>
          <w:rFonts w:eastAsia="SimSun"/>
        </w:rPr>
        <w:t xml:space="preserve">Compound Discoverer </w:t>
      </w:r>
      <w:bookmarkEnd w:id="30"/>
      <w:bookmarkEnd w:id="31"/>
      <w:r>
        <w:rPr>
          <w:rFonts w:eastAsia="SimSun"/>
        </w:rPr>
        <w:t>software 3.3 (</w:t>
      </w:r>
      <w:bookmarkStart w:id="32" w:name="OLE_LINK15"/>
      <w:bookmarkStart w:id="33" w:name="OLE_LINK21"/>
      <w:proofErr w:type="spellStart"/>
      <w:r>
        <w:rPr>
          <w:rFonts w:eastAsia="SimSun"/>
        </w:rPr>
        <w:t>Thermo</w:t>
      </w:r>
      <w:proofErr w:type="spellEnd"/>
      <w:r>
        <w:rPr>
          <w:rFonts w:eastAsia="SimSun"/>
        </w:rPr>
        <w:t xml:space="preserve"> Fisher Scientific</w:t>
      </w:r>
      <w:bookmarkEnd w:id="32"/>
      <w:bookmarkEnd w:id="33"/>
      <w:r>
        <w:rPr>
          <w:rFonts w:eastAsia="SimSun"/>
        </w:rPr>
        <w:t xml:space="preserve">). </w:t>
      </w:r>
    </w:p>
    <w:p w14:paraId="273373DF" w14:textId="77777777" w:rsidR="00D70481" w:rsidRDefault="00F47A01">
      <w:pPr>
        <w:spacing w:after="200" w:line="300" w:lineRule="auto"/>
        <w:rPr>
          <w:rFonts w:eastAsia="SimSun"/>
          <w:b/>
          <w:bCs/>
        </w:rPr>
      </w:pPr>
      <w:r>
        <w:rPr>
          <w:rFonts w:eastAsia="SimSun"/>
          <w:b/>
          <w:bCs/>
        </w:rPr>
        <w:t>RNA extraction and transcriptome sequencing</w:t>
      </w:r>
    </w:p>
    <w:p w14:paraId="7BF0EF60" w14:textId="77777777" w:rsidR="00D70481" w:rsidRDefault="00F47A01">
      <w:pPr>
        <w:spacing w:after="200" w:line="300" w:lineRule="auto"/>
        <w:rPr>
          <w:ins w:id="34" w:author="Bowen Yang" w:date="2024-01-11T15:04:00Z"/>
          <w:rFonts w:eastAsia="SimSun"/>
        </w:rPr>
      </w:pPr>
      <w:r>
        <w:rPr>
          <w:rFonts w:eastAsia="SimSun"/>
        </w:rPr>
        <w:t xml:space="preserve">Total RNA was isolated from the above collected plant materials using </w:t>
      </w:r>
      <w:proofErr w:type="spellStart"/>
      <w:r>
        <w:rPr>
          <w:rFonts w:eastAsia="SimSun"/>
        </w:rPr>
        <w:t>Trizol</w:t>
      </w:r>
      <w:proofErr w:type="spellEnd"/>
      <w:r>
        <w:rPr>
          <w:rFonts w:eastAsia="SimSun"/>
        </w:rPr>
        <w:t xml:space="preserve"> Reagent (</w:t>
      </w:r>
      <w:proofErr w:type="spellStart"/>
      <w:r>
        <w:rPr>
          <w:rFonts w:eastAsia="SimSun"/>
        </w:rPr>
        <w:t>Thermo</w:t>
      </w:r>
      <w:proofErr w:type="spellEnd"/>
      <w:r>
        <w:rPr>
          <w:rFonts w:eastAsia="SimSun"/>
        </w:rPr>
        <w:t xml:space="preserve"> Fisher, USA) following manufacturer recommended protocol. The quality of RNA extracts was evaluated using RNA Nano 6000 Assay Kit of the Bioanalyzer 2100 system (Agilent Technologies, CA) following manufacturer’s recommendation and samples with a RIN value &gt;7 were used in downstream sequencing library construction and sequencing. The library construction was conducted using Illumina True-seq transcriptome kit (Illumina, CA) following standard protocols. Transcriptome sequencing was carried out by </w:t>
      </w:r>
      <w:proofErr w:type="spellStart"/>
      <w:r>
        <w:rPr>
          <w:rFonts w:eastAsia="SimSun"/>
        </w:rPr>
        <w:t>Novogene</w:t>
      </w:r>
      <w:proofErr w:type="spellEnd"/>
      <w:r>
        <w:rPr>
          <w:rFonts w:eastAsia="SimSun"/>
        </w:rPr>
        <w:t xml:space="preserve"> Co., Ltd. The sequencing reads were procured from the Illumina </w:t>
      </w:r>
      <w:proofErr w:type="spellStart"/>
      <w:r>
        <w:rPr>
          <w:rFonts w:eastAsia="SimSun"/>
        </w:rPr>
        <w:t>NovaSeq</w:t>
      </w:r>
      <w:proofErr w:type="spellEnd"/>
      <w:r>
        <w:rPr>
          <w:rFonts w:eastAsia="SimSun"/>
        </w:rPr>
        <w:t xml:space="preserve"> 6000 platform. For pre-processing, </w:t>
      </w:r>
      <w:proofErr w:type="spellStart"/>
      <w:r>
        <w:rPr>
          <w:rFonts w:eastAsia="SimSun"/>
        </w:rPr>
        <w:t>fastp</w:t>
      </w:r>
      <w:proofErr w:type="spellEnd"/>
      <w:r>
        <w:rPr>
          <w:rFonts w:eastAsia="SimSun"/>
        </w:rPr>
        <w:t xml:space="preserve"> </w:t>
      </w:r>
      <w:r>
        <w:rPr>
          <w:rFonts w:eastAsia="SimSun"/>
        </w:rPr>
        <w:fldChar w:fldCharType="begin"/>
      </w:r>
      <w:r>
        <w:rPr>
          <w:rFonts w:eastAsia="SimSun"/>
        </w:rPr>
        <w:instrText xml:space="preserve"> ADDIN EN.CITE &lt;EndNote&gt;&lt;Cite&gt;&lt;Author&gt;Chen&lt;/Author&gt;&lt;Year&gt;2018&lt;/Year&gt;&lt;RecNum&gt;9&lt;/RecNum&gt;&lt;DisplayText&gt;(24)&lt;/DisplayText&gt;&lt;record&gt;&lt;rec-number&gt;9&lt;/rec-number&gt;&lt;foreign-keys&gt;&lt;key app="EN" db-id="9p9twrxf3v5rxmewwwypdzr8aff2e2099rd5" timestamp="1696252921"&gt;9&lt;/key&gt;&lt;/foreign-keys&gt;&lt;ref-type name="Journal Article"&gt;17&lt;/ref-type&gt;&lt;contributors&gt;&lt;authors&gt;&lt;author&gt;Chen, S.&lt;/author&gt;&lt;author&gt;Zhou, Y.&lt;/author&gt;&lt;author&gt;Chen, Y.&lt;/author&gt;&lt;author&gt;Gu, J.&lt;/author&gt;&lt;/authors&gt;&lt;/contributors&gt;&lt;auth-address&gt;Department of Bioinformatics, HaploX Biotechnology, Shenzhen, China.&amp;#xD;Shenzhen Institutes of Advanced Technology, Chinese Academy of Sciences, Shenzhen, China.&lt;/auth-address&gt;&lt;titles&gt;&lt;title&gt;fastp: an ultra-fast all-in-one FASTQ preprocessor&lt;/title&gt;&lt;secondary-title&gt;Bioinformatics&lt;/secondary-title&gt;&lt;/titles&gt;&lt;periodical&gt;&lt;full-title&gt;Bioinformatics&lt;/full-title&gt;&lt;/periodical&gt;&lt;pages&gt;i884-i890&lt;/pages&gt;&lt;volume&gt;34&lt;/volume&gt;&lt;number&gt;17&lt;/number&gt;&lt;keywords&gt;&lt;keyword&gt;Humans&lt;/keyword&gt;&lt;keyword&gt;Programming Languages&lt;/keyword&gt;&lt;keyword&gt;*Quality Control&lt;/keyword&gt;&lt;/keywords&gt;&lt;dates&gt;&lt;year&gt;2018&lt;/year&gt;&lt;pub-dates&gt;&lt;date&gt;Sep 1&lt;/date&gt;&lt;/pub-dates&gt;&lt;/dates&gt;&lt;isbn&gt;1367-4803 (Print)&amp;#xD;1367-4803&lt;/isbn&gt;&lt;accession-num&gt;30423086&lt;/accession-num&gt;&lt;urls&gt;&lt;/urls&gt;&lt;custom2&gt;PMC6129281&lt;/custom2&gt;&lt;electronic-resource-num&gt;10.1093/bioinformatics/bty560&lt;/electronic-resource-num&gt;&lt;remote-database-provider&gt;NLM&lt;/remote-database-provider&gt;&lt;language&gt;eng&lt;/language&gt;&lt;/record&gt;&lt;/Cite&gt;&lt;/EndNote&gt;</w:instrText>
      </w:r>
      <w:r>
        <w:rPr>
          <w:rFonts w:eastAsia="SimSun"/>
        </w:rPr>
        <w:fldChar w:fldCharType="separate"/>
      </w:r>
      <w:r>
        <w:rPr>
          <w:rFonts w:eastAsia="SimSun"/>
        </w:rPr>
        <w:t>(24)</w:t>
      </w:r>
      <w:r>
        <w:rPr>
          <w:rFonts w:eastAsia="SimSun"/>
        </w:rPr>
        <w:fldChar w:fldCharType="end"/>
      </w:r>
      <w:r>
        <w:rPr>
          <w:rFonts w:eastAsia="SimSun"/>
        </w:rPr>
        <w:t xml:space="preserve"> was employed to conduct quality control and clean the data. Subsequently, these reads were mapped to the Capsicum </w:t>
      </w:r>
      <w:proofErr w:type="spellStart"/>
      <w:r>
        <w:rPr>
          <w:rFonts w:eastAsia="SimSun"/>
        </w:rPr>
        <w:t>chinense</w:t>
      </w:r>
      <w:proofErr w:type="spellEnd"/>
      <w:r>
        <w:rPr>
          <w:rFonts w:eastAsia="SimSun"/>
        </w:rPr>
        <w:t xml:space="preserve"> cultivar PI159236 genome </w:t>
      </w:r>
      <w:r>
        <w:rPr>
          <w:rFonts w:eastAsia="SimSun"/>
        </w:rPr>
        <w:fldChar w:fldCharType="begin">
          <w:fldData xml:space="preserve">PEVuZE5vdGU+PENpdGU+PEF1dGhvcj5LaW08L0F1dGhvcj48WWVhcj4yMDE3PC9ZZWFyPjxSZWNO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</w:fldData>
        </w:fldChar>
      </w:r>
      <w:r>
        <w:rPr>
          <w:rFonts w:eastAsia="SimSun"/>
        </w:rPr>
        <w:instrText xml:space="preserve"> ADDIN EN.CITE </w:instrText>
      </w:r>
      <w:r>
        <w:rPr>
          <w:rFonts w:eastAsia="SimSun"/>
        </w:rPr>
        <w:fldChar w:fldCharType="begin">
          <w:fldData xml:space="preserve">PEVuZE5vdGU+PENpdGU+PEF1dGhvcj5LaW08L0F1dGhvcj48WWVhcj4yMDE3PC9ZZWFyPjxSZWNO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(25)</w:t>
      </w:r>
      <w:r>
        <w:rPr>
          <w:rFonts w:eastAsia="SimSun"/>
        </w:rPr>
        <w:fldChar w:fldCharType="end"/>
      </w:r>
      <w:r>
        <w:rPr>
          <w:rFonts w:eastAsia="SimSun"/>
        </w:rPr>
        <w:t xml:space="preserve"> using STAR </w:t>
      </w:r>
      <w:r>
        <w:rPr>
          <w:rFonts w:eastAsia="SimSun"/>
        </w:rPr>
        <w:fldChar w:fldCharType="begin"/>
      </w:r>
      <w:r>
        <w:rPr>
          <w:rFonts w:eastAsia="SimSun"/>
        </w:rPr>
        <w:instrText xml:space="preserve"> ADDIN EN.CITE &lt;EndNote&gt;&lt;Cite&gt;&lt;Author&gt;Dobin&lt;/Author&gt;&lt;Year&gt;2013&lt;/Year&gt;&lt;RecNum&gt;10&lt;/RecNum&gt;&lt;DisplayText&gt;(26)&lt;/DisplayText&gt;&lt;record&gt;&lt;rec-number&gt;10&lt;/rec-number&gt;&lt;foreign-keys&gt;&lt;key app="EN" db-id="9p9twrxf3v5rxmewwwypdzr8aff2e2099rd5" timestamp="1696253319"&gt;10&lt;/key&gt;&lt;/foreign-keys&gt;&lt;ref-type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R.&lt;/author&gt;&lt;/authors&gt;&lt;/contributors&gt;&lt;auth-address&gt;Cold Spring Harbor Laboratory, Cold Spring Harbor, NY, USA. dobin@cshl.edu&lt;/auth-address&gt;&lt;titles&gt;&lt;title&gt;STAR: ultrafast universal RNA-seq aligner&lt;/title&gt;&lt;secondary-title&gt;Bioinformatics&lt;/secondary-title&gt;&lt;/titles&gt;&lt;periodical&gt;&lt;full-title&gt;Bioinformatics&lt;/full-title&gt;&lt;/periodical&gt;&lt;pages&gt;15-21&lt;/pages&gt;&lt;volume&gt;29&lt;/volume&gt;&lt;number&gt;1&lt;/number&gt;&lt;edition&gt;20121025&lt;/edition&gt;&lt;keywords&gt;&lt;keyword&gt;Algorithms&lt;/keyword&gt;&lt;keyword&gt;Cluster Analysis&lt;/keyword&gt;&lt;keyword&gt;Gene Expression Profiling&lt;/keyword&gt;&lt;keyword&gt;Genome, Human&lt;/keyword&gt;&lt;keyword&gt;Humans&lt;/keyword&gt;&lt;keyword&gt;RNA Splicing&lt;/keyword&gt;&lt;keyword&gt;Sequence Alignment/*methods&lt;/keyword&gt;&lt;keyword&gt;Sequence Analysis, RNA/methods&lt;/keyword&gt;&lt;keyword&gt;*Software&lt;/keyword&gt;&lt;/keywords&gt;&lt;dates&gt;&lt;year&gt;2013&lt;/year&gt;&lt;pub-dates&gt;&lt;date&gt;Jan 1&lt;/date&gt;&lt;/pub-dates&gt;&lt;/dates&gt;&lt;isbn&gt;1367-4803 (Print)&amp;#xD;1367-4803&lt;/isbn&gt;&lt;accession-num&gt;23104886&lt;/accession-num&gt;&lt;urls&gt;&lt;/urls&gt;&lt;custom2&gt;PMC3530905&lt;/custom2&gt;&lt;electronic-resource-num&gt;10.1093/bioinformatics/bts635&lt;/electronic-resource-num&gt;&lt;remote-database-provider&gt;NLM&lt;/remote-database-provider&gt;&lt;language&gt;eng&lt;/language&gt;&lt;/record&gt;&lt;/Cite&gt;&lt;/EndNote&gt;</w:instrText>
      </w:r>
      <w:r>
        <w:rPr>
          <w:rFonts w:eastAsia="SimSun"/>
        </w:rPr>
        <w:fldChar w:fldCharType="separate"/>
      </w:r>
      <w:r>
        <w:rPr>
          <w:rFonts w:eastAsia="SimSun"/>
        </w:rPr>
        <w:t>(26)</w:t>
      </w:r>
      <w:r>
        <w:rPr>
          <w:rFonts w:eastAsia="SimSun"/>
        </w:rPr>
        <w:fldChar w:fldCharType="end"/>
      </w:r>
      <w:r>
        <w:rPr>
          <w:rFonts w:eastAsia="SimSun"/>
        </w:rPr>
        <w:t xml:space="preserve">. </w:t>
      </w:r>
      <w:proofErr w:type="spellStart"/>
      <w:r>
        <w:rPr>
          <w:rFonts w:eastAsia="SimSun"/>
        </w:rPr>
        <w:t>StringTie</w:t>
      </w:r>
      <w:proofErr w:type="spellEnd"/>
      <w:r>
        <w:rPr>
          <w:rFonts w:eastAsia="SimSun"/>
        </w:rPr>
        <w:t xml:space="preserve"> </w:t>
      </w:r>
      <w:r>
        <w:rPr>
          <w:rFonts w:eastAsia="SimSun"/>
        </w:rPr>
        <w:fldChar w:fldCharType="begin"/>
      </w:r>
      <w:r>
        <w:rPr>
          <w:rFonts w:eastAsia="SimSun"/>
        </w:rPr>
        <w:instrText xml:space="preserve"> ADDIN EN.CITE &lt;EndNote&gt;&lt;Cite&gt;&lt;Author&gt;Pertea&lt;/Author&gt;&lt;Year&gt;2015&lt;/Year&gt;&lt;RecNum&gt;11&lt;/RecNum&gt;&lt;DisplayText&gt;(27)&lt;/DisplayText&gt;&lt;record&gt;&lt;rec-number&gt;11&lt;/rec-number&gt;&lt;foreign-keys&gt;&lt;key app="EN" db-id="9p9twrxf3v5rxmewwwypdzr8aff2e2099rd5" timestamp="1696253372"&gt;11&lt;/key&gt;&lt;/foreign-keys&gt;&lt;ref-type name="Journal Article"&gt;17&lt;/ref-type&gt;&lt;contributors&gt;&lt;authors&gt;&lt;author&gt;Pertea, Mihaela&lt;/author&gt;&lt;author&gt;Pertea, Geo M.&lt;/author&gt;&lt;author&gt;Antonescu, Corina M.&lt;/author&gt;&lt;author&gt;Chang, Tsung-Cheng&lt;/author&gt;&lt;author&gt;Mendell, Joshua T.&lt;/author&gt;&lt;author&gt;Salzberg, Steven L.&lt;/author&gt;&lt;/authors&gt;&lt;/contributors&gt;&lt;titles&gt;&lt;title&gt;StringTie enables improved reconstruction of a transcriptome from RNA-seq reads&lt;/title&gt;&lt;secondary-title&gt;Nature Biotechnology&lt;/secondary-title&gt;&lt;/titles&gt;&lt;periodical&gt;&lt;full-title&gt;Nature Biotechnology&lt;/full-title&gt;&lt;/periodical&gt;&lt;pages&gt;290-295&lt;/pages&gt;&lt;volume&gt;33&lt;/volume&gt;&lt;number&gt;3&lt;/number&gt;&lt;dates&gt;&lt;year&gt;2015&lt;/year&gt;&lt;pub-dates&gt;&lt;date&gt;2015/03/01&lt;/date&gt;&lt;/pub-dates&gt;&lt;/dates&gt;&lt;isbn&gt;1546-1696&lt;/isbn&gt;&lt;urls&gt;&lt;related-urls&gt;&lt;url&gt;https://doi.org/10.1038/nbt.3122&lt;/url&gt;&lt;/related-urls&gt;&lt;/urls&gt;&lt;electronic-resource-num&gt;10.1038/nbt.3122&lt;/electronic-resource-num&gt;&lt;/record&gt;&lt;/Cite&gt;&lt;/EndNote&gt;</w:instrText>
      </w:r>
      <w:r>
        <w:rPr>
          <w:rFonts w:eastAsia="SimSun"/>
        </w:rPr>
        <w:fldChar w:fldCharType="separate"/>
      </w:r>
      <w:r>
        <w:rPr>
          <w:rFonts w:eastAsia="SimSun"/>
        </w:rPr>
        <w:t>(27)</w:t>
      </w:r>
      <w:r>
        <w:rPr>
          <w:rFonts w:eastAsia="SimSun"/>
        </w:rPr>
        <w:fldChar w:fldCharType="end"/>
      </w:r>
      <w:r>
        <w:rPr>
          <w:rFonts w:eastAsia="SimSun"/>
        </w:rPr>
        <w:t xml:space="preserve"> was utilized to quantify and assess the expression levels of the genes that were successfully mapped.</w:t>
      </w:r>
    </w:p>
    <w:p w14:paraId="25BCC4AE" w14:textId="317AE972" w:rsidR="00444C2C" w:rsidDel="00A42304" w:rsidRDefault="00444C2C" w:rsidP="00A42304">
      <w:pPr>
        <w:spacing w:after="200" w:line="300" w:lineRule="auto"/>
        <w:rPr>
          <w:del w:id="35" w:author="Bowen Yang" w:date="2024-01-11T15:23:00Z"/>
          <w:rFonts w:eastAsia="SimSun"/>
        </w:rPr>
      </w:pPr>
    </w:p>
    <w:p w14:paraId="651C2D02" w14:textId="01C5B93B" w:rsidR="00D70481" w:rsidDel="00A42304" w:rsidRDefault="00D70481" w:rsidP="00A42304">
      <w:pPr>
        <w:spacing w:after="200" w:line="300" w:lineRule="auto"/>
        <w:rPr>
          <w:del w:id="36" w:author="Bowen Yang" w:date="2024-01-11T15:23:00Z"/>
          <w:rFonts w:eastAsia="SimSun"/>
        </w:rPr>
      </w:pPr>
    </w:p>
    <w:p w14:paraId="573923CF" w14:textId="77777777" w:rsidR="00A42304" w:rsidRPr="009D59E7" w:rsidRDefault="00A42304" w:rsidP="00A42304">
      <w:pPr>
        <w:spacing w:after="200" w:line="300" w:lineRule="auto"/>
        <w:rPr>
          <w:ins w:id="37" w:author="Bowen Yang" w:date="2024-01-11T15:23:00Z"/>
          <w:rFonts w:eastAsia="SimSun"/>
          <w:b/>
          <w:bCs/>
        </w:rPr>
      </w:pPr>
      <w:ins w:id="38" w:author="Bowen Yang" w:date="2024-01-11T15:23:00Z">
        <w:r w:rsidRPr="009D59E7">
          <w:rPr>
            <w:rFonts w:eastAsia="SimSun"/>
            <w:b/>
            <w:bCs/>
          </w:rPr>
          <w:t xml:space="preserve">Acquisition and </w:t>
        </w:r>
        <w:r>
          <w:rPr>
            <w:rFonts w:eastAsia="SimSun"/>
            <w:b/>
            <w:bCs/>
          </w:rPr>
          <w:t>p</w:t>
        </w:r>
        <w:r w:rsidRPr="009D59E7">
          <w:rPr>
            <w:rFonts w:eastAsia="SimSun"/>
            <w:b/>
            <w:bCs/>
          </w:rPr>
          <w:t xml:space="preserve">rocessing of public </w:t>
        </w:r>
        <w:r>
          <w:rPr>
            <w:rFonts w:eastAsia="SimSun"/>
            <w:b/>
            <w:bCs/>
          </w:rPr>
          <w:t>h</w:t>
        </w:r>
        <w:r w:rsidRPr="009D59E7">
          <w:rPr>
            <w:rFonts w:eastAsia="SimSun"/>
            <w:b/>
            <w:bCs/>
          </w:rPr>
          <w:t xml:space="preserve">uman </w:t>
        </w:r>
        <w:r>
          <w:rPr>
            <w:rFonts w:eastAsia="SimSun"/>
            <w:b/>
            <w:bCs/>
          </w:rPr>
          <w:t>d</w:t>
        </w:r>
        <w:r w:rsidRPr="009D59E7">
          <w:rPr>
            <w:rFonts w:eastAsia="SimSun"/>
            <w:b/>
            <w:bCs/>
          </w:rPr>
          <w:t>ataset</w:t>
        </w:r>
      </w:ins>
    </w:p>
    <w:p w14:paraId="461FAF10" w14:textId="2AC96B76" w:rsidR="00A42304" w:rsidRDefault="00A42304" w:rsidP="00A42304">
      <w:pPr>
        <w:spacing w:after="200" w:line="300" w:lineRule="auto"/>
        <w:rPr>
          <w:ins w:id="39" w:author="Bowen Yang" w:date="2024-01-11T15:23:00Z"/>
          <w:rFonts w:eastAsia="SimSun"/>
        </w:rPr>
      </w:pPr>
      <w:ins w:id="40" w:author="Bowen Yang" w:date="2024-01-11T15:24:00Z">
        <w:r>
          <w:rPr>
            <w:rFonts w:eastAsia="SimSun"/>
          </w:rPr>
          <w:t>W</w:t>
        </w:r>
      </w:ins>
      <w:ins w:id="41" w:author="Bowen Yang" w:date="2024-01-11T15:23:00Z">
        <w:r w:rsidRPr="00A42304">
          <w:rPr>
            <w:rFonts w:eastAsia="SimSun"/>
          </w:rPr>
          <w:t>e also collected publicly available multi-omics data from humans to further examine the performance of CAT Bridge. The data was sourced from a previous precision medicine study (30) that conducted a deep longitudinal multi-omics analysis of 105 individuals over 4 years. We downloaded the transcriptomic and metabolomic data from the dataset, and then chose the participant with the most extensive time points to provide the most time points. Furthermore, as the intervals of the sampling times were not uniform, only time points where both transcriptomics and metabolomics were sampled were retained, and only the earliest time point for the month was preserved if more than one time point was sampled in one month. Then, we calculated the slopes for all metabolites using linear regression.</w:t>
        </w:r>
      </w:ins>
    </w:p>
    <w:p w14:paraId="2F18B5A5" w14:textId="77777777" w:rsidR="00A42304" w:rsidRDefault="00A42304">
      <w:pPr>
        <w:spacing w:line="300" w:lineRule="auto"/>
        <w:rPr>
          <w:ins w:id="42" w:author="Bowen Yang" w:date="2024-01-11T15:23:00Z"/>
          <w:b/>
          <w:bCs/>
        </w:rPr>
      </w:pPr>
    </w:p>
    <w:p w14:paraId="7C151373" w14:textId="77777777" w:rsidR="00A42304" w:rsidRPr="00A42304" w:rsidRDefault="00A42304">
      <w:pPr>
        <w:spacing w:line="300" w:lineRule="auto"/>
        <w:rPr>
          <w:ins w:id="43" w:author="Bowen Yang" w:date="2024-01-11T15:23:00Z"/>
          <w:b/>
          <w:bCs/>
        </w:rPr>
      </w:pPr>
    </w:p>
    <w:p w14:paraId="04F79E97" w14:textId="26F8BA88" w:rsidR="00D70481" w:rsidRDefault="00F47A01">
      <w:pPr>
        <w:spacing w:line="300" w:lineRule="auto"/>
        <w:rPr>
          <w:b/>
          <w:bCs/>
        </w:rPr>
      </w:pPr>
      <w:r>
        <w:rPr>
          <w:b/>
          <w:bCs/>
        </w:rPr>
        <w:t>Result</w:t>
      </w:r>
    </w:p>
    <w:p w14:paraId="2A8BB9CF" w14:textId="67CD0AF5" w:rsidR="00D70481" w:rsidRDefault="00F47A01">
      <w:pPr>
        <w:spacing w:after="200" w:line="300" w:lineRule="auto"/>
        <w:rPr>
          <w:rFonts w:eastAsia="SimSun"/>
        </w:rPr>
      </w:pPr>
      <w:r>
        <w:rPr>
          <w:rFonts w:eastAsia="SimSun"/>
        </w:rPr>
        <w:t xml:space="preserve">CAT Bridge offers three distinct usage modes and caters to a wide range of user requirements. Firstly, it features a web server, designed for user-friendliness and accessibility, and is open to all users without any login requirements. This is particularly beneficial to those who are less familiar with programming language. Secondly, a standalone application is available for users handling large data files, as it lifts the constraints on file sizes. Finally, a Python library is available for bioinformaticians with complete features and customizable workflows. </w:t>
      </w:r>
    </w:p>
    <w:p w14:paraId="1098B561" w14:textId="44463A5C" w:rsidR="00D70481" w:rsidRDefault="00F47A01">
      <w:pPr>
        <w:spacing w:after="200" w:line="300" w:lineRule="auto"/>
        <w:rPr>
          <w:rFonts w:eastAsia="SimSun"/>
        </w:rPr>
      </w:pPr>
      <w:bookmarkStart w:id="44" w:name="OLE_LINK58"/>
      <w:bookmarkStart w:id="45" w:name="OLE_LINK57"/>
      <w:bookmarkStart w:id="46" w:name="OLE_LINK59"/>
      <w:r>
        <w:rPr>
          <w:rFonts w:eastAsia="SimSun"/>
        </w:rPr>
        <w:t xml:space="preserve">To showcase the utility and features of CAT Bridge, we applied it to both a self-generated dataset collected from peppers and a publicly available human dataset in two case studies. Our analysis revealed that in the context of longitudinal multi-omics, causality-base strategies tend to outperform those solely based on correlation. As such, we advocate for the adoption of causality rather than similarity in longitudinal multi omics analysis such as co-mining the transcriptomics and </w:t>
      </w:r>
      <w:proofErr w:type="spellStart"/>
      <w:r>
        <w:rPr>
          <w:rFonts w:eastAsia="SimSun"/>
        </w:rPr>
        <w:t>metaboloics</w:t>
      </w:r>
      <w:proofErr w:type="spellEnd"/>
      <w:r>
        <w:rPr>
          <w:rFonts w:eastAsia="SimSun"/>
        </w:rPr>
        <w:t xml:space="preserve"> data. The capsaicin dataset generated in this study has been made open source for user exploration.</w:t>
      </w:r>
    </w:p>
    <w:p w14:paraId="4D7315D7" w14:textId="77777777" w:rsidR="00D70481" w:rsidRDefault="00F47A01">
      <w:pPr>
        <w:spacing w:line="300" w:lineRule="auto"/>
        <w:rPr>
          <w:b/>
          <w:bCs/>
        </w:rPr>
      </w:pPr>
      <w:bookmarkStart w:id="47" w:name="OLE_LINK19"/>
      <w:bookmarkStart w:id="48" w:name="OLE_LINK20"/>
      <w:bookmarkEnd w:id="44"/>
      <w:bookmarkEnd w:id="45"/>
      <w:bookmarkEnd w:id="46"/>
      <w:r>
        <w:rPr>
          <w:b/>
          <w:bCs/>
        </w:rPr>
        <w:t>Case Study 1. Identifying genes associated with capsaicin biosynthesis in chili pepper.</w:t>
      </w:r>
    </w:p>
    <w:p w14:paraId="5319BD82" w14:textId="1FE9142A" w:rsidR="00D70481" w:rsidRDefault="00F47A01">
      <w:pPr>
        <w:spacing w:after="200" w:line="300" w:lineRule="auto"/>
        <w:rPr>
          <w:rFonts w:eastAsia="SimSun"/>
        </w:rPr>
      </w:pPr>
      <w:bookmarkStart w:id="49" w:name="OLE_LINK17"/>
      <w:bookmarkStart w:id="50" w:name="OLE_LINK18"/>
      <w:bookmarkEnd w:id="47"/>
      <w:bookmarkEnd w:id="48"/>
      <w:r>
        <w:rPr>
          <w:rFonts w:eastAsia="SimSun"/>
        </w:rPr>
        <w:t>In our inaugural case study, we leveraged self-collected non-model organism data to examine the performance of CAT Bridge. This data comprised the transcriptome and metabolome of peppers at seven different developmental stages after bloom (</w:t>
      </w:r>
      <w:r w:rsidRPr="00B36542">
        <w:rPr>
          <w:rFonts w:eastAsia="SimSun"/>
          <w:b/>
          <w:bCs/>
        </w:rPr>
        <w:t>Figure 2A</w:t>
      </w:r>
      <w:r>
        <w:rPr>
          <w:rFonts w:eastAsia="SimSun"/>
        </w:rPr>
        <w:t xml:space="preserve">). Capsaicin, an important natural product produced by chili peppers that gives fruit pungency and has potential anti-cancer and analgesic activity </w:t>
      </w:r>
      <w:r>
        <w:rPr>
          <w:rFonts w:eastAsia="SimSun"/>
        </w:rPr>
        <w:fldChar w:fldCharType="begin">
          <w:fldData xml:space="preserve">PEVuZE5vdGU+PENpdGU+PEF1dGhvcj5GYXR0b3JpPC9BdXRob3I+PFllYXI+MjAxNjwvWWVhcj48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</w:fldData>
        </w:fldChar>
      </w:r>
      <w:r>
        <w:rPr>
          <w:rFonts w:eastAsia="SimSun"/>
        </w:rPr>
        <w:instrText xml:space="preserve"> ADDIN EN.CITE </w:instrText>
      </w:r>
      <w:r>
        <w:rPr>
          <w:rFonts w:eastAsia="SimSun"/>
        </w:rPr>
        <w:fldChar w:fldCharType="begin">
          <w:fldData xml:space="preserve">PEVuZE5vdGU+PENpdGU+PEF1dGhvcj5GYXR0b3JpPC9BdXRob3I+PFllYXI+MjAxNjwvWWVhcj48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(28)</w:t>
      </w:r>
      <w:r>
        <w:rPr>
          <w:rFonts w:eastAsia="SimSun"/>
        </w:rPr>
        <w:fldChar w:fldCharType="end"/>
      </w:r>
      <w:r>
        <w:rPr>
          <w:rFonts w:eastAsia="SimSun"/>
        </w:rPr>
        <w:t xml:space="preserve">, was selected as the target metabolite for this </w:t>
      </w:r>
      <w:r>
        <w:rPr>
          <w:rFonts w:eastAsia="SimSun"/>
        </w:rPr>
        <w:lastRenderedPageBreak/>
        <w:t>study. Time-series transcriptome and metabolic profiling of developing chili pepper fruits were used as input data to test CAT Bridge.</w:t>
      </w:r>
    </w:p>
    <w:p w14:paraId="1D880D5A" w14:textId="6DDD1DB5" w:rsidR="00D70481" w:rsidRDefault="00F47A01">
      <w:pPr>
        <w:spacing w:after="200" w:line="300" w:lineRule="auto"/>
        <w:rPr>
          <w:rFonts w:eastAsia="SimSun"/>
        </w:rPr>
      </w:pPr>
      <w:r>
        <w:rPr>
          <w:rFonts w:eastAsia="SimSun"/>
        </w:rPr>
        <w:t xml:space="preserve">Through examination using the CCM method for hypothetical ranking, BC332_05016 encoding an Acyl-transferase was ranked first, suggesting that this gene was more likely to be the gene associated with capsaicin in </w:t>
      </w:r>
      <w:r>
        <w:rPr>
          <w:rFonts w:eastAsia="SimSun"/>
          <w:i/>
          <w:iCs/>
        </w:rPr>
        <w:t xml:space="preserve">C. </w:t>
      </w:r>
      <w:proofErr w:type="spellStart"/>
      <w:r>
        <w:rPr>
          <w:rFonts w:eastAsia="SimSun"/>
          <w:i/>
          <w:iCs/>
        </w:rPr>
        <w:t>chinense</w:t>
      </w:r>
      <w:proofErr w:type="spellEnd"/>
      <w:r>
        <w:rPr>
          <w:rFonts w:eastAsia="SimSun"/>
        </w:rPr>
        <w:t xml:space="preserve"> (</w:t>
      </w:r>
      <w:r w:rsidRPr="00B36542">
        <w:rPr>
          <w:rFonts w:eastAsia="SimSun"/>
          <w:b/>
          <w:bCs/>
        </w:rPr>
        <w:t>Figure 2B</w:t>
      </w:r>
      <w:r>
        <w:rPr>
          <w:rFonts w:eastAsia="SimSun"/>
        </w:rPr>
        <w:t xml:space="preserve">). BLAST search revealed that BC332_05016 was homologous of PUN1 (sequence identity: 100%), </w:t>
      </w:r>
      <w:proofErr w:type="spellStart"/>
      <w:r>
        <w:rPr>
          <w:rFonts w:eastAsia="SimSun"/>
        </w:rPr>
        <w:t>a.k.a</w:t>
      </w:r>
      <w:proofErr w:type="spellEnd"/>
      <w:r>
        <w:rPr>
          <w:rFonts w:eastAsia="SimSun"/>
        </w:rPr>
        <w:t xml:space="preserve"> AT3 (Acyl-transferase 3) or CS (capsaicin synthesis) gene </w:t>
      </w:r>
      <w:r>
        <w:rPr>
          <w:rFonts w:eastAsia="SimSun"/>
        </w:rPr>
        <w:fldChar w:fldCharType="begin">
          <w:fldData xml:space="preserve">PEVuZE5vdGU+PENpdGU+PEF1dGhvcj5LaW08L0F1dGhvcj48WWVhcj4yMDE0PC9ZZWFyPjxSZWNO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</w:fldData>
        </w:fldChar>
      </w:r>
      <w:r>
        <w:rPr>
          <w:rFonts w:eastAsia="SimSun"/>
        </w:rPr>
        <w:instrText xml:space="preserve"> ADDIN EN.CITE </w:instrText>
      </w:r>
      <w:r>
        <w:rPr>
          <w:rFonts w:eastAsia="SimSun"/>
        </w:rPr>
        <w:fldChar w:fldCharType="begin">
          <w:fldData xml:space="preserve">PEVuZE5vdGU+PENpdGU+PEF1dGhvcj5LaW08L0F1dGhvcj48WWVhcj4yMDE0PC9ZZWFyPjxSZWNO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</w:fldData>
        </w:fldChar>
      </w:r>
      <w:r>
        <w:rPr>
          <w:rFonts w:eastAsia="SimSun"/>
        </w:rPr>
        <w:instrText xml:space="preserve"> ADDIN EN.CITE.DATA </w:instrText>
      </w:r>
      <w:r>
        <w:rPr>
          <w:rFonts w:eastAsia="SimSun"/>
        </w:rPr>
      </w:r>
      <w:r>
        <w:rPr>
          <w:rFonts w:eastAsia="SimSun"/>
        </w:rPr>
        <w:fldChar w:fldCharType="end"/>
      </w:r>
      <w:r>
        <w:rPr>
          <w:rFonts w:eastAsia="SimSun"/>
        </w:rPr>
      </w:r>
      <w:r>
        <w:rPr>
          <w:rFonts w:eastAsia="SimSun"/>
        </w:rPr>
        <w:fldChar w:fldCharType="separate"/>
      </w:r>
      <w:r>
        <w:rPr>
          <w:rFonts w:eastAsia="SimSun"/>
        </w:rPr>
        <w:t>(29)</w:t>
      </w:r>
      <w:r>
        <w:rPr>
          <w:rFonts w:eastAsia="SimSun"/>
        </w:rPr>
        <w:fldChar w:fldCharType="end"/>
      </w:r>
      <w:r>
        <w:rPr>
          <w:rFonts w:eastAsia="SimSun"/>
        </w:rPr>
        <w:t>. Moreover, when common thresholds were applied for screening, only CCM passed the criteria. The correlation computed based on CCM was 0.55, implying a strong association between BC332_05016 and capsaicin. By contrast, the conventional Pearson correlation method produced a value of 0.08, which would fall below the commonly used threshold and potentially led to an overlook the gene-compound pair (</w:t>
      </w:r>
      <w:r w:rsidRPr="00B36542">
        <w:rPr>
          <w:rFonts w:eastAsia="SimSun"/>
          <w:b/>
          <w:bCs/>
        </w:rPr>
        <w:t>Figure 2C</w:t>
      </w:r>
      <w:r>
        <w:rPr>
          <w:rFonts w:eastAsia="SimSun"/>
        </w:rPr>
        <w:t>). The AI assistant also accurately found BC332_05016 among the top 100 genes based on functional annotation (</w:t>
      </w:r>
      <w:r w:rsidRPr="00B36542">
        <w:rPr>
          <w:rFonts w:eastAsia="SimSun"/>
          <w:b/>
          <w:bCs/>
        </w:rPr>
        <w:t>Figure 2D</w:t>
      </w:r>
      <w:r>
        <w:rPr>
          <w:rFonts w:eastAsia="SimSun"/>
        </w:rPr>
        <w:t xml:space="preserve">). Furthermore, CAT Bridge visualization tool showed that </w:t>
      </w:r>
      <w:proofErr w:type="spellStart"/>
      <w:r>
        <w:rPr>
          <w:rFonts w:eastAsia="SimSun"/>
        </w:rPr>
        <w:t>capsaicinoids</w:t>
      </w:r>
      <w:proofErr w:type="spellEnd"/>
      <w:r>
        <w:rPr>
          <w:rFonts w:eastAsia="SimSun"/>
        </w:rPr>
        <w:t xml:space="preserve"> such as nonivamide, </w:t>
      </w:r>
      <w:proofErr w:type="spellStart"/>
      <w:r>
        <w:rPr>
          <w:rFonts w:eastAsia="SimSun"/>
        </w:rPr>
        <w:t>dihydrocapsaicin</w:t>
      </w:r>
      <w:proofErr w:type="spellEnd"/>
      <w:r>
        <w:rPr>
          <w:rFonts w:eastAsia="SimSun"/>
        </w:rPr>
        <w:t xml:space="preserve">, and </w:t>
      </w:r>
      <w:proofErr w:type="spellStart"/>
      <w:r>
        <w:rPr>
          <w:rFonts w:eastAsia="SimSun"/>
        </w:rPr>
        <w:t>homocapsaicin</w:t>
      </w:r>
      <w:proofErr w:type="spellEnd"/>
      <w:r>
        <w:rPr>
          <w:rFonts w:eastAsia="SimSun"/>
        </w:rPr>
        <w:t xml:space="preserve"> </w:t>
      </w:r>
      <w:proofErr w:type="spellStart"/>
      <w:r>
        <w:rPr>
          <w:rFonts w:eastAsia="SimSun"/>
        </w:rPr>
        <w:t>beared</w:t>
      </w:r>
      <w:proofErr w:type="spellEnd"/>
      <w:r>
        <w:rPr>
          <w:rFonts w:eastAsia="SimSun"/>
        </w:rPr>
        <w:t xml:space="preserve"> high similarity to capsaicin (</w:t>
      </w:r>
      <w:r w:rsidRPr="00B36542">
        <w:rPr>
          <w:rFonts w:eastAsia="SimSun"/>
          <w:b/>
          <w:bCs/>
        </w:rPr>
        <w:t>Figure 2E</w:t>
      </w:r>
      <w:r>
        <w:rPr>
          <w:rFonts w:eastAsia="SimSun"/>
        </w:rPr>
        <w:t>) and may play a significant role in response to the variable (</w:t>
      </w:r>
      <w:r w:rsidRPr="00B36542">
        <w:rPr>
          <w:rFonts w:eastAsia="SimSun"/>
          <w:b/>
          <w:bCs/>
        </w:rPr>
        <w:t>Figure 2F</w:t>
      </w:r>
      <w:r>
        <w:rPr>
          <w:rFonts w:eastAsia="SimSun"/>
        </w:rPr>
        <w:t xml:space="preserve">). Additional visualization results can be found in Supplementary Material 2. These results show that the CAT Bridge is a valuable tool in multi-omics analysis to reliably identifying associated gene-metabolite or metabolite-metabolite pairs. </w:t>
      </w:r>
    </w:p>
    <w:p w14:paraId="07750978" w14:textId="56C9AD3A" w:rsidR="00D70481" w:rsidRDefault="00F47A01">
      <w:pPr>
        <w:spacing w:afterLines="100" w:after="312" w:line="300" w:lineRule="auto"/>
        <w:jc w:val="center"/>
      </w:pPr>
      <w:r>
        <w:rPr>
          <w:noProof/>
          <w:lang w:val="en-CA"/>
        </w:rPr>
        <w:lastRenderedPageBreak/>
        <w:drawing>
          <wp:inline distT="0" distB="0" distL="114300" distR="114300" wp14:anchorId="43B8CC62" wp14:editId="2385B434">
            <wp:extent cx="5727065" cy="5414010"/>
            <wp:effectExtent l="0" t="0" r="6985" b="152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727065" cy="5414010"/>
                    </a:xfrm>
                    <a:prstGeom prst="rect">
                      <a:avLst/>
                    </a:prstGeom>
                  </pic:spPr>
                </pic:pic>
              </a:graphicData>
            </a:graphic>
          </wp:inline>
        </w:drawing>
      </w:r>
    </w:p>
    <w:p w14:paraId="1E5F30DB" w14:textId="786C317C" w:rsidR="00D70481" w:rsidRDefault="00F47A01" w:rsidP="00B36542">
      <w:pPr>
        <w:spacing w:afterLines="100" w:after="312" w:line="300" w:lineRule="auto"/>
        <w:rPr>
          <w:b/>
          <w:bCs/>
        </w:rPr>
      </w:pPr>
      <w:bookmarkStart w:id="51" w:name="OLE_LINK61"/>
      <w:bookmarkStart w:id="52" w:name="OLE_LINK60"/>
      <w:r w:rsidRPr="00B36542">
        <w:rPr>
          <w:rFonts w:eastAsia="SimSun"/>
          <w:b/>
          <w:bCs/>
        </w:rPr>
        <w:t>Figure 2</w:t>
      </w:r>
      <w:r>
        <w:rPr>
          <w:rFonts w:eastAsia="SimSun"/>
        </w:rPr>
        <w:t xml:space="preserve">. </w:t>
      </w:r>
      <w:r w:rsidRPr="00B36542">
        <w:rPr>
          <w:rFonts w:eastAsia="SimSun"/>
          <w:b/>
          <w:bCs/>
        </w:rPr>
        <w:t>Application of CAT Bridge to mine transcript-capsaicin association.</w:t>
      </w:r>
      <w:r>
        <w:rPr>
          <w:rFonts w:eastAsia="SimSun"/>
        </w:rPr>
        <w:t xml:space="preserve"> (A) Diagram showing the time points sampled for transcriptome and metabolic profiling during fruit development of chili peppers in case study 1. (B) Hypothetical ranking produced using the CCM-based method. (C) For unnormalized values: red indicates a strong association; original denotes medium association; blue suggests values that are below the commonly used threshold, show no association, or are negatively associated (depending on the method); light blue means this method does not adhere to a common threshold. For normalized values: red signifies values that are high post </w:t>
      </w:r>
      <w:bookmarkStart w:id="53" w:name="OLE_LINK22"/>
      <w:bookmarkStart w:id="54" w:name="OLE_LINK23"/>
      <w:r>
        <w:rPr>
          <w:rFonts w:eastAsia="SimSun"/>
        </w:rPr>
        <w:t>min-max normalization</w:t>
      </w:r>
      <w:bookmarkEnd w:id="53"/>
      <w:bookmarkEnd w:id="54"/>
      <w:r>
        <w:rPr>
          <w:rFonts w:eastAsia="SimSun"/>
        </w:rPr>
        <w:t>; blue represents low normalized values. (D) Interpretation of prediction results derived from the AI assistant (E) The similarity network of capsaicin. (F) The significance of metabolites.</w:t>
      </w:r>
      <w:bookmarkEnd w:id="51"/>
      <w:bookmarkEnd w:id="52"/>
    </w:p>
    <w:p w14:paraId="16E5D387" w14:textId="77777777" w:rsidR="000C1DBF" w:rsidRDefault="000C1DBF">
      <w:pPr>
        <w:spacing w:line="300" w:lineRule="auto"/>
        <w:rPr>
          <w:ins w:id="55" w:author="Bowen Yang" w:date="2024-01-11T15:31:00Z"/>
          <w:b/>
          <w:bCs/>
        </w:rPr>
      </w:pPr>
    </w:p>
    <w:p w14:paraId="44E1F7BB" w14:textId="6576BAB6" w:rsidR="00D70481" w:rsidRDefault="00F47A01">
      <w:pPr>
        <w:spacing w:line="300" w:lineRule="auto"/>
        <w:rPr>
          <w:b/>
          <w:bCs/>
        </w:rPr>
      </w:pPr>
      <w:r>
        <w:rPr>
          <w:b/>
          <w:bCs/>
        </w:rPr>
        <w:lastRenderedPageBreak/>
        <w:t>Case Study 2</w:t>
      </w:r>
      <w:bookmarkEnd w:id="49"/>
      <w:bookmarkEnd w:id="50"/>
      <w:r>
        <w:rPr>
          <w:b/>
          <w:bCs/>
        </w:rPr>
        <w:t xml:space="preserve">. Identifying </w:t>
      </w:r>
      <w:proofErr w:type="spellStart"/>
      <w:r>
        <w:rPr>
          <w:b/>
          <w:bCs/>
        </w:rPr>
        <w:t>assoication</w:t>
      </w:r>
      <w:proofErr w:type="spellEnd"/>
      <w:r>
        <w:rPr>
          <w:b/>
          <w:bCs/>
        </w:rPr>
        <w:t xml:space="preserve"> of </w:t>
      </w:r>
      <w:r w:rsidRPr="00B36542">
        <w:rPr>
          <w:b/>
          <w:bCs/>
        </w:rPr>
        <w:t>creatinine</w:t>
      </w:r>
      <w:r>
        <w:rPr>
          <w:b/>
          <w:bCs/>
        </w:rPr>
        <w:t xml:space="preserve"> and </w:t>
      </w:r>
      <w:r>
        <w:rPr>
          <w:rFonts w:eastAsia="SimSun"/>
        </w:rPr>
        <w:t>GAMT</w:t>
      </w:r>
      <w:r w:rsidRPr="00B36542">
        <w:rPr>
          <w:b/>
          <w:bCs/>
        </w:rPr>
        <w:t xml:space="preserve"> </w:t>
      </w:r>
      <w:r>
        <w:rPr>
          <w:b/>
          <w:bCs/>
        </w:rPr>
        <w:t>using human data</w:t>
      </w:r>
    </w:p>
    <w:p w14:paraId="2BE9A74A" w14:textId="1314EE8F" w:rsidR="00D70481" w:rsidDel="00A42304" w:rsidRDefault="000C1DBF">
      <w:pPr>
        <w:spacing w:afterLines="100" w:after="312" w:line="300" w:lineRule="auto"/>
        <w:rPr>
          <w:del w:id="56" w:author="Bowen Yang" w:date="2024-01-11T15:24:00Z"/>
          <w:rFonts w:eastAsia="SimSun"/>
        </w:rPr>
      </w:pPr>
      <w:bookmarkStart w:id="57" w:name="OLE_LINK24"/>
      <w:bookmarkStart w:id="58" w:name="OLE_LINK25"/>
      <w:bookmarkStart w:id="59" w:name="OLE_LINK31"/>
      <w:ins w:id="60" w:author="Bowen Yang" w:date="2024-01-11T15:37:00Z">
        <w:r w:rsidRPr="000C1DBF">
          <w:rPr>
            <w:rFonts w:eastAsia="SimSun"/>
            <w:rPrChange w:id="61" w:author="Bowen Yang" w:date="2024-01-11T15:37:00Z">
              <w:rPr>
                <w:rFonts w:ascii="Segoe UI" w:hAnsi="Segoe UI" w:cs="Segoe UI"/>
                <w:color w:val="374151"/>
              </w:rPr>
            </w:rPrChange>
          </w:rPr>
          <w:t>For the publicly available human datasets, a total of 48 time points were retained for validation. After the removal of lipids, creatinine</w:t>
        </w:r>
      </w:ins>
      <w:ins w:id="62" w:author="Bowen Yang" w:date="2024-01-11T15:38:00Z">
        <w:r w:rsidRPr="000C1DBF">
          <w:rPr>
            <w:rFonts w:eastAsia="SimSun"/>
          </w:rPr>
          <w:t xml:space="preserve"> </w:t>
        </w:r>
        <w:r w:rsidRPr="009D59E7">
          <w:rPr>
            <w:rFonts w:eastAsia="SimSun"/>
          </w:rPr>
          <w:t>was selected as the target metabolite</w:t>
        </w:r>
        <w:r>
          <w:rPr>
            <w:rFonts w:eastAsia="SimSun"/>
          </w:rPr>
          <w:t xml:space="preserve">, due to </w:t>
        </w:r>
      </w:ins>
      <w:ins w:id="63" w:author="Bowen Yang" w:date="2024-01-11T15:37:00Z">
        <w:r w:rsidRPr="000C1DBF">
          <w:rPr>
            <w:rFonts w:eastAsia="SimSun"/>
            <w:rPrChange w:id="64" w:author="Bowen Yang" w:date="2024-01-11T15:37:00Z">
              <w:rPr>
                <w:rFonts w:ascii="Segoe UI" w:hAnsi="Segoe UI" w:cs="Segoe UI"/>
                <w:color w:val="374151"/>
              </w:rPr>
            </w:rPrChange>
          </w:rPr>
          <w:t>had the highest slope</w:t>
        </w:r>
      </w:ins>
      <w:ins w:id="65" w:author="Bowen Yang" w:date="2024-01-11T15:38:00Z">
        <w:r>
          <w:rPr>
            <w:rFonts w:eastAsia="SimSun"/>
          </w:rPr>
          <w:t>.</w:t>
        </w:r>
      </w:ins>
      <w:ins w:id="66" w:author="Bowen Yang" w:date="2024-01-11T15:37:00Z">
        <w:r w:rsidRPr="000C1DBF">
          <w:rPr>
            <w:rFonts w:eastAsia="SimSun"/>
            <w:rPrChange w:id="67" w:author="Bowen Yang" w:date="2024-01-11T15:37:00Z">
              <w:rPr>
                <w:rFonts w:ascii="Segoe UI" w:hAnsi="Segoe UI" w:cs="Segoe UI"/>
                <w:color w:val="374151"/>
              </w:rPr>
            </w:rPrChange>
          </w:rPr>
          <w:t xml:space="preserve"> </w:t>
        </w:r>
      </w:ins>
      <w:del w:id="68" w:author="Bowen Yang" w:date="2024-01-11T15:24:00Z">
        <w:r w:rsidR="00F47A01" w:rsidRPr="000C1DBF" w:rsidDel="00A42304">
          <w:rPr>
            <w:rFonts w:eastAsia="SimSun"/>
            <w:rPrChange w:id="69" w:author="Bowen Yang" w:date="2024-01-11T15:37:00Z">
              <w:rPr/>
            </w:rPrChange>
          </w:rPr>
          <w:delText>A</w:delText>
        </w:r>
        <w:r w:rsidR="00F47A01" w:rsidDel="00A42304">
          <w:rPr>
            <w:rFonts w:eastAsia="SimSun"/>
          </w:rPr>
          <w:delText xml:space="preserve">longside self-generating data from the non-model organism, we also utilized publicly available multi-omics data from humans to further examine the performance of CAT Bridge. The data was sourced from a previous precision medicine study </w:delText>
        </w:r>
        <w:r w:rsidR="00F47A01" w:rsidDel="00A42304">
          <w:rPr>
            <w:rFonts w:eastAsia="SimSun"/>
          </w:rPr>
          <w:fldChar w:fldCharType="begin"/>
        </w:r>
        <w:r w:rsidR="00F47A01" w:rsidDel="00A42304">
          <w:rPr>
            <w:rFonts w:eastAsia="SimSun"/>
          </w:rPr>
          <w:delInstrText xml:space="preserve"> ADDIN EN.CITE &lt;EndNote&gt;&lt;Cite&gt;&lt;Author&gt;Sailani&lt;/Author&gt;&lt;Year&gt;2020&lt;/Year&gt;&lt;RecNum&gt;29&lt;/RecNum&gt;&lt;DisplayText&gt;(30)&lt;/DisplayText&gt;&lt;record&gt;&lt;rec-number&gt;29&lt;/rec-number&gt;&lt;foreign-keys&gt;&lt;key app="EN" db-id="9p9twrxf3v5rxmewwwypdzr8aff2e2099rd5" timestamp="1696729500"&gt;29&lt;/key&gt;&lt;/foreign-keys&gt;&lt;ref-type name="Journal Article"&gt;17&lt;/ref-type&gt;&lt;contributors&gt;&lt;authors&gt;&lt;author&gt;Sailani, M. Reza&lt;/author&gt;&lt;author&gt;Metwally, Ahmed A.&lt;/author&gt;&lt;author&gt;Zhou, Wenyu&lt;/author&gt;&lt;author&gt;Rose, Sophia Miryam Schüssler-Fiorenza&lt;/author&gt;&lt;author&gt;Ahadi, Sara&lt;/author&gt;&lt;author&gt;Contrepois, Kevin&lt;/author&gt;&lt;author&gt;Mishra, Tejaswini&lt;/author&gt;&lt;author&gt;Zhang, Martin Jinye&lt;/author&gt;&lt;author&gt;Kidziński, Łukasz&lt;/author&gt;&lt;author&gt;Chu, Theodore J.&lt;/author&gt;&lt;author&gt;Snyder, Michael P.&lt;/author&gt;&lt;/authors&gt;&lt;/contributors&gt;&lt;titles&gt;&lt;title&gt;Deep longitudinal multiomics profiling reveals two biological seasonal patterns in California&lt;/title&gt;&lt;secondary-title&gt;Nature Communications&lt;/secondary-title&gt;&lt;/titles&gt;&lt;periodical&gt;&lt;full-title&gt;Nature Communications&lt;/full-title&gt;&lt;/periodical&gt;&lt;pages&gt;4933&lt;/pages&gt;&lt;volume&gt;11&lt;/volume&gt;&lt;number&gt;1&lt;/number&gt;&lt;dates&gt;&lt;year&gt;2020&lt;/year&gt;&lt;pub-dates&gt;&lt;date&gt;2020/10/01&lt;/date&gt;&lt;/pub-dates&gt;&lt;/dates&gt;&lt;isbn&gt;2041-1723&lt;/isbn&gt;&lt;urls&gt;&lt;related-urls&gt;&lt;url&gt;https://doi.org/10.1038/s41467-020-18758-1&lt;/url&gt;&lt;/related-urls&gt;&lt;/urls&gt;&lt;electronic-resource-num&gt;10.1038/s41467-020-18758-1&lt;/electronic-resource-num&gt;&lt;/record&gt;&lt;/Cite&gt;&lt;/EndNote&gt;</w:delInstrText>
        </w:r>
        <w:r w:rsidR="00F47A01" w:rsidDel="00A42304">
          <w:rPr>
            <w:rFonts w:eastAsia="SimSun"/>
          </w:rPr>
          <w:fldChar w:fldCharType="separate"/>
        </w:r>
        <w:r w:rsidR="00F47A01" w:rsidDel="00A42304">
          <w:rPr>
            <w:rFonts w:eastAsia="SimSun"/>
          </w:rPr>
          <w:delText>(30)</w:delText>
        </w:r>
        <w:r w:rsidR="00F47A01" w:rsidDel="00A42304">
          <w:rPr>
            <w:rFonts w:eastAsia="SimSun"/>
          </w:rPr>
          <w:fldChar w:fldCharType="end"/>
        </w:r>
        <w:r w:rsidR="00F47A01" w:rsidDel="00A42304">
          <w:rPr>
            <w:rFonts w:eastAsia="SimSun"/>
          </w:rPr>
          <w:delText xml:space="preserve"> that conducted a deep longitudinal multi-omics analysis of 105 individuals over 4 years. From this dataset, we chose the participant with the most extensive time points, and selected creatinine, the metabolite with the largest positive slope, as the target metabolite. Due to uneven sampling points, only time points where both transcriptomics and metabolomics were sampled were retained, and only the earliest time point for each month was preserved (</w:delText>
        </w:r>
        <w:r w:rsidR="00F47A01" w:rsidRPr="000C1DBF" w:rsidDel="00A42304">
          <w:rPr>
            <w:rFonts w:eastAsia="SimSun"/>
            <w:rPrChange w:id="70" w:author="Bowen Yang" w:date="2024-01-11T15:37:00Z">
              <w:rPr>
                <w:rFonts w:eastAsia="SimSun"/>
                <w:b/>
                <w:bCs/>
              </w:rPr>
            </w:rPrChange>
          </w:rPr>
          <w:delText>Figure 3A</w:delText>
        </w:r>
        <w:r w:rsidR="00F47A01" w:rsidDel="00A42304">
          <w:rPr>
            <w:rFonts w:eastAsia="SimSun"/>
          </w:rPr>
          <w:delText xml:space="preserve">). </w:delText>
        </w:r>
      </w:del>
    </w:p>
    <w:p w14:paraId="2FAD687A" w14:textId="77777777" w:rsidR="000C1DBF" w:rsidRPr="000C1DBF" w:rsidRDefault="000C1DBF" w:rsidP="000C1DBF">
      <w:pPr>
        <w:spacing w:afterLines="100" w:after="312" w:line="300" w:lineRule="auto"/>
        <w:rPr>
          <w:ins w:id="71" w:author="Bowen Yang" w:date="2024-01-11T15:31:00Z"/>
          <w:rFonts w:eastAsia="SimSun"/>
        </w:rPr>
      </w:pPr>
    </w:p>
    <w:p w14:paraId="3DC37A01" w14:textId="678D3815" w:rsidR="00D70481" w:rsidRDefault="00F47A01">
      <w:pPr>
        <w:spacing w:afterLines="100" w:after="312" w:line="300" w:lineRule="auto"/>
        <w:rPr>
          <w:rFonts w:eastAsia="SimSun"/>
        </w:rPr>
      </w:pPr>
      <w:r>
        <w:rPr>
          <w:rFonts w:eastAsia="SimSun"/>
        </w:rPr>
        <w:t xml:space="preserve">Previous studies have shown that the enzyme guanidinoacetate N-methyltransferase (GAMT) can methylate guanidinoacetate to creatine, and creatine spontaneously converts to creatinine subsequently </w:t>
      </w:r>
      <w:r>
        <w:rPr>
          <w:rFonts w:eastAsia="SimSun"/>
        </w:rPr>
        <w:fldChar w:fldCharType="begin"/>
      </w:r>
      <w:r w:rsidR="00A42304">
        <w:rPr>
          <w:rFonts w:eastAsia="SimSun"/>
        </w:rPr>
        <w:instrText xml:space="preserve"> ADDIN EN.CITE &lt;EndNote&gt;&lt;Cite&gt;&lt;Author&gt;da Silva&lt;/Author&gt;&lt;Year&gt;2009&lt;/Year&gt;&lt;RecNum&gt;30&lt;/RecNum&gt;&lt;DisplayText&gt;(30)&lt;/DisplayText&gt;&lt;record&gt;&lt;rec-number&gt;30&lt;/rec-number&gt;&lt;foreign-keys&gt;&lt;key app="EN" db-id="9p9twrxf3v5rxmewwwypdzr8aff2e2099rd5" timestamp="1696729729"&gt;30&lt;/key&gt;&lt;/foreign-keys&gt;&lt;ref-type name="Journal Article"&gt;17&lt;/ref-type&gt;&lt;contributors&gt;&lt;authors&gt;&lt;author&gt;da Silva, R. P.&lt;/author&gt;&lt;author&gt;Nissim, I.&lt;/author&gt;&lt;author&gt;Brosnan, M. E.&lt;/author&gt;&lt;author&gt;Brosnan, J. T.&lt;/author&gt;&lt;/authors&gt;&lt;/contributors&gt;&lt;auth-address&gt;Dept. of Biochemistry, Memorial Univ. of Newfoundland, St. John&amp;apos;s, NL, Canada A1B3X9.&lt;/auth-address&gt;&lt;titles&gt;&lt;title&gt;Creatine synthesis: hepatic metabolism of guanidinoacetate and creatine in the rat in vitro and in vivo&lt;/title&gt;&lt;secondary-title&gt;Am J Physiol Endocrinol Metab&lt;/secondary-title&gt;&lt;/titles&gt;&lt;periodical&gt;&lt;full-title&gt;Am J Physiol Endocrinol Metab&lt;/full-title&gt;&lt;/periodical&gt;&lt;pages&gt;E256-61&lt;/pages&gt;&lt;volume&gt;296&lt;/volume&gt;&lt;number&gt;2&lt;/number&gt;&lt;edition&gt;20081118&lt;/edition&gt;&lt;keywords&gt;&lt;keyword&gt;Amidinotransferases/metabolism&lt;/keyword&gt;&lt;keyword&gt;Animals&lt;/keyword&gt;&lt;keyword&gt;Cells, Cultured&lt;/keyword&gt;&lt;keyword&gt;Creatine/*biosynthesis/blood/pharmacokinetics&lt;/keyword&gt;&lt;keyword&gt;Glycine/*analogs &amp;amp; derivatives/blood/metabolism&lt;/keyword&gt;&lt;keyword&gt;Guanidinoacetate N-Methyltransferase/metabolism&lt;/keyword&gt;&lt;keyword&gt;Hepatocytes/metabolism&lt;/keyword&gt;&lt;keyword&gt;Liver/enzymology/*metabolism&lt;/keyword&gt;&lt;keyword&gt;Male&lt;/keyword&gt;&lt;keyword&gt;Models, Biological&lt;/keyword&gt;&lt;keyword&gt;Nitrogen Isotopes/pharmacokinetics&lt;/keyword&gt;&lt;keyword&gt;Rats&lt;/keyword&gt;&lt;keyword&gt;Rats, Sprague-Dawley&lt;/keyword&gt;&lt;/keywords&gt;&lt;dates&gt;&lt;year&gt;2009&lt;/year&gt;&lt;pub-dates&gt;&lt;date&gt;Feb&lt;/date&gt;&lt;/pub-dates&gt;&lt;/dates&gt;&lt;isbn&gt;0193-1849 (Print)&amp;#xD;0193-1849&lt;/isbn&gt;&lt;accession-num&gt;19017728&lt;/accession-num&gt;&lt;urls&gt;&lt;/urls&gt;&lt;custom2&gt;PMC2645018&lt;/custom2&gt;&lt;electronic-resource-num&gt;10.1152/ajpendo.90547.2008&lt;/electronic-resource-num&gt;&lt;remote-database-provider&gt;NLM&lt;/remote-database-provider&gt;&lt;language&gt;eng&lt;/language&gt;&lt;/record&gt;&lt;/Cite&gt;&lt;/EndNote&gt;</w:instrText>
      </w:r>
      <w:r>
        <w:rPr>
          <w:rFonts w:eastAsia="SimSun"/>
        </w:rPr>
        <w:fldChar w:fldCharType="separate"/>
      </w:r>
      <w:r w:rsidR="00A42304">
        <w:rPr>
          <w:rFonts w:eastAsia="SimSun"/>
          <w:noProof/>
        </w:rPr>
        <w:t>(30)</w:t>
      </w:r>
      <w:r>
        <w:rPr>
          <w:rFonts w:eastAsia="SimSun"/>
        </w:rPr>
        <w:fldChar w:fldCharType="end"/>
      </w:r>
      <w:r>
        <w:rPr>
          <w:rFonts w:eastAsia="SimSun"/>
        </w:rPr>
        <w:t xml:space="preserve">. And the consistent reduction in urinary creatinine excretion is an unspecific indicator of GAMT deficiency </w:t>
      </w:r>
      <w:r>
        <w:rPr>
          <w:rFonts w:eastAsia="SimSun"/>
        </w:rPr>
        <w:fldChar w:fldCharType="begin">
          <w:fldData xml:space="preserve">PEVuZE5vdGU+PENpdGU+PEF1dGhvcj5TdG9ja2xlci1JcHNpcm9nbHU8L0F1dGhvcj48WWVhcj4y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</w:fldData>
        </w:fldChar>
      </w:r>
      <w:r w:rsidR="00A42304">
        <w:rPr>
          <w:rFonts w:eastAsia="SimSun"/>
        </w:rPr>
        <w:instrText xml:space="preserve"> ADDIN EN.CITE </w:instrText>
      </w:r>
      <w:r w:rsidR="00A42304">
        <w:rPr>
          <w:rFonts w:eastAsia="SimSun"/>
        </w:rPr>
        <w:fldChar w:fldCharType="begin">
          <w:fldData xml:space="preserve">PEVuZE5vdGU+PENpdGU+PEF1dGhvcj5TdG9ja2xlci1JcHNpcm9nbHU8L0F1dGhvcj48WWVhcj4y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</w:fldData>
        </w:fldChar>
      </w:r>
      <w:r w:rsidR="00A42304">
        <w:rPr>
          <w:rFonts w:eastAsia="SimSun"/>
        </w:rPr>
        <w:instrText xml:space="preserve"> ADDIN EN.CITE.DATA </w:instrText>
      </w:r>
      <w:r w:rsidR="00A42304">
        <w:rPr>
          <w:rFonts w:eastAsia="SimSun"/>
        </w:rPr>
      </w:r>
      <w:r w:rsidR="00A42304">
        <w:rPr>
          <w:rFonts w:eastAsia="SimSun"/>
        </w:rPr>
        <w:fldChar w:fldCharType="end"/>
      </w:r>
      <w:r>
        <w:rPr>
          <w:rFonts w:eastAsia="SimSun"/>
        </w:rPr>
      </w:r>
      <w:r>
        <w:rPr>
          <w:rFonts w:eastAsia="SimSun"/>
        </w:rPr>
        <w:fldChar w:fldCharType="separate"/>
      </w:r>
      <w:r w:rsidR="00A42304">
        <w:rPr>
          <w:rFonts w:eastAsia="SimSun"/>
          <w:noProof/>
        </w:rPr>
        <w:t>(31)</w:t>
      </w:r>
      <w:r>
        <w:rPr>
          <w:rFonts w:eastAsia="SimSun"/>
        </w:rPr>
        <w:fldChar w:fldCharType="end"/>
      </w:r>
      <w:r>
        <w:rPr>
          <w:rFonts w:eastAsia="SimSun"/>
        </w:rPr>
        <w:t>. These findings indicate that GAMT is a key gene involved in creatinine regulation. The result from the CAT Bridge revealed that 61 genes, including GAMT, were suggested to have a moderate to strong association with creatinine based on CCM and FC. However, other correlational values of GAMT-creatinine from other methods indicate a lack of association. Interestingly, even if the values for CCM and FC are lower than those for the BC332_05016-capsaicin pair in case study 1, their values after min-max normalization are higher. The complexities inherent in human regulatory mechanisms and the stability of molecular levels during the sampling timeframe might account for this observation (</w:t>
      </w:r>
      <w:r w:rsidRPr="00B36542">
        <w:rPr>
          <w:rFonts w:eastAsia="SimSun"/>
          <w:b/>
          <w:bCs/>
        </w:rPr>
        <w:t>Figure 3B</w:t>
      </w:r>
      <w:r>
        <w:rPr>
          <w:rFonts w:eastAsia="SimSun"/>
        </w:rPr>
        <w:t>). In addition, creatinine is also shown as an important determinant of variance in the metabolome (</w:t>
      </w:r>
      <w:r w:rsidRPr="00B36542">
        <w:rPr>
          <w:rFonts w:eastAsia="SimSun"/>
          <w:b/>
          <w:bCs/>
        </w:rPr>
        <w:t>Figure 3C</w:t>
      </w:r>
      <w:r>
        <w:rPr>
          <w:rFonts w:eastAsia="SimSun"/>
        </w:rPr>
        <w:t xml:space="preserve">). </w:t>
      </w:r>
    </w:p>
    <w:p w14:paraId="0F2C5414" w14:textId="77777777" w:rsidR="00D70481" w:rsidRDefault="00F47A01">
      <w:pPr>
        <w:spacing w:afterLines="100" w:after="312" w:line="300" w:lineRule="auto"/>
        <w:rPr>
          <w:rFonts w:eastAsia="SimSun"/>
        </w:rPr>
      </w:pPr>
      <w:r>
        <w:rPr>
          <w:rFonts w:eastAsia="SimSun"/>
        </w:rPr>
        <w:t xml:space="preserve">These results demonstrate the CAT Bridge's potential to extract meaningful insights from multi-omics data across diverse species. </w:t>
      </w:r>
      <w:bookmarkStart w:id="72" w:name="OLE_LINK2"/>
      <w:bookmarkStart w:id="73" w:name="OLE_LINK1"/>
      <w:r>
        <w:rPr>
          <w:rFonts w:eastAsia="SimSun"/>
        </w:rPr>
        <w:t>By integrating time-series analysis methods, particularly CCM, it offers superior performance in longitudinal omics compared to common methods.</w:t>
      </w:r>
    </w:p>
    <w:bookmarkEnd w:id="57"/>
    <w:bookmarkEnd w:id="58"/>
    <w:bookmarkEnd w:id="59"/>
    <w:p w14:paraId="32A24355" w14:textId="483AD12A" w:rsidR="00D70481" w:rsidRDefault="00F47A01">
      <w:pPr>
        <w:spacing w:afterLines="100" w:after="312" w:line="300" w:lineRule="auto"/>
        <w:rPr>
          <w:rFonts w:eastAsia="SimSun"/>
        </w:rPr>
      </w:pPr>
      <w:r>
        <w:rPr>
          <w:rFonts w:eastAsiaTheme="minorEastAsia"/>
          <w:noProof/>
          <w:lang w:val="en-CA"/>
        </w:rPr>
        <w:drawing>
          <wp:inline distT="0" distB="0" distL="0" distR="0" wp14:anchorId="5B5EF83E" wp14:editId="65665C0E">
            <wp:extent cx="5768975" cy="2226945"/>
            <wp:effectExtent l="0" t="0" r="3175" b="1905"/>
            <wp:docPr id="19533949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4987" name="Graphic 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l="4653" t="8407" r="6315" b="8807"/>
                    <a:stretch>
                      <a:fillRect/>
                    </a:stretch>
                  </pic:blipFill>
                  <pic:spPr>
                    <a:xfrm>
                      <a:off x="0" y="0"/>
                      <a:ext cx="5768975" cy="2226945"/>
                    </a:xfrm>
                    <a:prstGeom prst="rect">
                      <a:avLst/>
                    </a:prstGeom>
                  </pic:spPr>
                </pic:pic>
              </a:graphicData>
            </a:graphic>
          </wp:inline>
        </w:drawing>
      </w:r>
      <w:r w:rsidRPr="00B36542">
        <w:rPr>
          <w:rFonts w:eastAsia="SimSun"/>
          <w:b/>
          <w:bCs/>
        </w:rPr>
        <w:t>Figure 3</w:t>
      </w:r>
      <w:r>
        <w:rPr>
          <w:rFonts w:eastAsia="SimSun"/>
        </w:rPr>
        <w:t xml:space="preserve">. </w:t>
      </w:r>
      <w:r>
        <w:rPr>
          <w:rFonts w:eastAsia="SimSun"/>
          <w:b/>
          <w:bCs/>
        </w:rPr>
        <w:t>Application of CAT Bridge to mine transcript-creatinine association</w:t>
      </w:r>
      <w:r w:rsidRPr="00B36542">
        <w:rPr>
          <w:rFonts w:eastAsia="SimSun"/>
          <w:b/>
          <w:bCs/>
        </w:rPr>
        <w:t xml:space="preserve"> in human</w:t>
      </w:r>
      <w:r>
        <w:rPr>
          <w:rFonts w:eastAsia="SimSun"/>
          <w:b/>
          <w:bCs/>
        </w:rPr>
        <w:t xml:space="preserve"> </w:t>
      </w:r>
      <w:r>
        <w:rPr>
          <w:rFonts w:eastAsia="SimSun"/>
        </w:rPr>
        <w:t xml:space="preserve">(A) Concentration of creatinine across sampling time points. The color of the dots indicates </w:t>
      </w:r>
      <w:r>
        <w:rPr>
          <w:rFonts w:eastAsia="SimSun"/>
        </w:rPr>
        <w:lastRenderedPageBreak/>
        <w:t>the season: green for spring, red for summer, yellow for fall, and blue for winter. (B) Comparative values across different methods. For color interpretation, refer to the annotation in Figure 2. (C) The significance of the metabolites.</w:t>
      </w:r>
    </w:p>
    <w:p w14:paraId="3ECB5F60" w14:textId="77777777" w:rsidR="00D70481" w:rsidRDefault="00F47A01">
      <w:pPr>
        <w:widowControl w:val="0"/>
        <w:spacing w:line="300" w:lineRule="auto"/>
        <w:jc w:val="both"/>
        <w:rPr>
          <w:rFonts w:eastAsiaTheme="minorEastAsia"/>
          <w:b/>
          <w:bCs/>
          <w:kern w:val="2"/>
        </w:rPr>
      </w:pPr>
      <w:bookmarkStart w:id="74" w:name="OLE_LINK65"/>
      <w:bookmarkStart w:id="75" w:name="OLE_LINK64"/>
      <w:bookmarkStart w:id="76" w:name="OLE_LINK66"/>
      <w:bookmarkEnd w:id="72"/>
      <w:bookmarkEnd w:id="73"/>
      <w:r>
        <w:rPr>
          <w:rFonts w:eastAsiaTheme="minorEastAsia"/>
          <w:b/>
          <w:bCs/>
          <w:kern w:val="2"/>
        </w:rPr>
        <w:t>Comparison with other web-based tools</w:t>
      </w:r>
    </w:p>
    <w:bookmarkEnd w:id="74"/>
    <w:bookmarkEnd w:id="75"/>
    <w:bookmarkEnd w:id="76"/>
    <w:p w14:paraId="1B16C7CF" w14:textId="4762BD1B" w:rsidR="00D70481" w:rsidRDefault="00F47A01">
      <w:pPr>
        <w:spacing w:afterLines="100" w:after="312" w:line="300" w:lineRule="auto"/>
        <w:rPr>
          <w:rFonts w:eastAsia="SimSun"/>
        </w:rPr>
      </w:pPr>
      <w:r w:rsidRPr="00B36542">
        <w:rPr>
          <w:rFonts w:eastAsia="SimSun"/>
          <w:b/>
          <w:bCs/>
        </w:rPr>
        <w:t>Figure 4</w:t>
      </w:r>
      <w:r>
        <w:rPr>
          <w:rFonts w:eastAsia="SimSun"/>
        </w:rPr>
        <w:t xml:space="preserve"> displays the function coverage comparisons between CAT Bridge and other data-driven multi-omics analysis web-based tools, including </w:t>
      </w:r>
      <w:proofErr w:type="spellStart"/>
      <w:r>
        <w:rPr>
          <w:rFonts w:eastAsia="SimSun"/>
        </w:rPr>
        <w:t>OmicsAnalyst</w:t>
      </w:r>
      <w:proofErr w:type="spellEnd"/>
      <w:r>
        <w:rPr>
          <w:rFonts w:eastAsia="SimSun"/>
        </w:rPr>
        <w:t xml:space="preserve"> </w:t>
      </w:r>
      <w:r>
        <w:rPr>
          <w:rFonts w:eastAsia="SimSun"/>
        </w:rPr>
        <w:fldChar w:fldCharType="begin"/>
      </w:r>
      <w:r>
        <w:rPr>
          <w:rFonts w:eastAsia="SimSun"/>
        </w:rPr>
        <w:instrText xml:space="preserve"> ADDIN EN.CITE &lt;EndNote&gt;&lt;Cite&gt;&lt;Author&gt;Zhou&lt;/Author&gt;&lt;Year&gt;2021&lt;/Year&gt;&lt;RecNum&gt;32&lt;/RecNum&gt;&lt;DisplayText&gt;(4)&lt;/DisplayText&gt;&lt;record&gt;&lt;rec-number&gt;32&lt;/rec-number&gt;&lt;foreign-keys&gt;&lt;key app="EN" db-id="9p9twrxf3v5rxmewwwypdzr8aff2e2099rd5" timestamp="1696740011"&gt;32&lt;/key&gt;&lt;/foreign-keys&gt;&lt;ref-type name="Journal Article"&gt;17&lt;/ref-type&gt;&lt;contributors&gt;&lt;authors&gt;&lt;author&gt;Zhou, Guangyan&lt;/author&gt;&lt;author&gt;Ewald, Jessica&lt;/author&gt;&lt;author&gt;Xia, Jianguo&lt;/author&gt;&lt;/authors&gt;&lt;/contributors&gt;&lt;titles&gt;&lt;title&gt;OmicsAnalyst: a comprehensive web-based platform for visual analytics of multi-omics data&lt;/title&gt;&lt;secondary-title&gt;Nucleic Acids Research&lt;/secondary-title&gt;&lt;/titles&gt;&lt;periodical&gt;&lt;full-title&gt;Nucleic Acids Research&lt;/full-title&gt;&lt;/periodical&gt;&lt;pages&gt;W476-W482&lt;/pages&gt;&lt;volume&gt;49&lt;/volume&gt;&lt;number&gt;W1&lt;/number&gt;&lt;dates&gt;&lt;year&gt;2021&lt;/year&gt;&lt;/dates&gt;&lt;isbn&gt;0305-1048&lt;/isbn&gt;&lt;urls&gt;&lt;related-urls&gt;&lt;url&gt;https://doi.org/10.1093/nar/gkab394&lt;/url&gt;&lt;/related-urls&gt;&lt;/urls&gt;&lt;electronic-resource-num&gt;10.1093/nar/gkab394&lt;/electronic-resource-num&gt;&lt;access-date&gt;10/8/2023&lt;/access-date&gt;&lt;/record&gt;&lt;/Cite&gt;&lt;/EndNote&gt;</w:instrText>
      </w:r>
      <w:r>
        <w:rPr>
          <w:rFonts w:eastAsia="SimSun"/>
        </w:rPr>
        <w:fldChar w:fldCharType="separate"/>
      </w:r>
      <w:r>
        <w:rPr>
          <w:rFonts w:eastAsia="SimSun"/>
        </w:rPr>
        <w:t>(4)</w:t>
      </w:r>
      <w:r>
        <w:rPr>
          <w:rFonts w:eastAsia="SimSun"/>
        </w:rPr>
        <w:fldChar w:fldCharType="end"/>
      </w:r>
      <w:r>
        <w:rPr>
          <w:rFonts w:eastAsia="SimSun"/>
        </w:rPr>
        <w:t xml:space="preserve">, 3omics </w:t>
      </w:r>
      <w:r>
        <w:rPr>
          <w:rFonts w:eastAsia="SimSun"/>
        </w:rPr>
        <w:fldChar w:fldCharType="begin"/>
      </w:r>
      <w:r w:rsidR="00A42304">
        <w:rPr>
          <w:rFonts w:eastAsia="SimSun"/>
        </w:rPr>
        <w:instrText xml:space="preserve"> ADDIN EN.CITE &lt;EndNote&gt;&lt;Cite&gt;&lt;Author&gt;Kuo&lt;/Author&gt;&lt;Year&gt;2013&lt;/Year&gt;&lt;RecNum&gt;34&lt;/RecNum&gt;&lt;DisplayText&gt;(32)&lt;/DisplayText&gt;&lt;record&gt;&lt;rec-number&gt;34&lt;/rec-number&gt;&lt;foreign-keys&gt;&lt;key app="EN" db-id="9p9twrxf3v5rxmewwwypdzr8aff2e2099rd5" timestamp="1696743057"&gt;34&lt;/key&gt;&lt;/foreign-keys&gt;&lt;ref-type name="Journal Article"&gt;17&lt;/ref-type&gt;&lt;contributors&gt;&lt;authors&gt;&lt;author&gt;Kuo, T. C.&lt;/author&gt;&lt;author&gt;Tian, T. F.&lt;/author&gt;&lt;author&gt;Tseng, Y. J.&lt;/author&gt;&lt;/authors&gt;&lt;/contributors&gt;&lt;auth-address&gt;Graduate Institute of Biomedical Electronics and Bioinformatics, National Taiwan University, Taipei, Taiwan.&lt;/auth-address&gt;&lt;titles&gt;&lt;title&gt;3Omics: a web-based systems biology tool for analysis, integration and visualization of human transcriptomic, proteomic and metabolomic data&lt;/title&gt;&lt;secondary-title&gt;BMC Syst Biol&lt;/secondary-title&gt;&lt;/titles&gt;&lt;periodical&gt;&lt;full-title&gt;BMC Syst Biol&lt;/full-title&gt;&lt;/periodical&gt;&lt;pages&gt;64&lt;/pages&gt;&lt;volume&gt;7&lt;/volume&gt;&lt;edition&gt;20130723&lt;/edition&gt;&lt;keywords&gt;&lt;keyword&gt;Apoptosis/drug effects&lt;/keyword&gt;&lt;keyword&gt;Arsenic Trioxide&lt;/keyword&gt;&lt;keyword&gt;Arsenicals/pharmacology&lt;/keyword&gt;&lt;keyword&gt;Cell Differentiation/drug effects&lt;/keyword&gt;&lt;keyword&gt;Cell Line, Tumor&lt;/keyword&gt;&lt;keyword&gt;Gene Expression Profiling/*methods&lt;/keyword&gt;&lt;keyword&gt;Humans&lt;/keyword&gt;&lt;keyword&gt;*Internet&lt;/keyword&gt;&lt;keyword&gt;Leukemia, Promyelocytic, Acute/pathology&lt;/keyword&gt;&lt;keyword&gt;Metabolomics/*methods&lt;/keyword&gt;&lt;keyword&gt;Oxides/pharmacology&lt;/keyword&gt;&lt;keyword&gt;Proteomics/*methods&lt;/keyword&gt;&lt;keyword&gt;Statistics as Topic/*methods&lt;/keyword&gt;&lt;keyword&gt;Systems Biology/*methods&lt;/keyword&gt;&lt;keyword&gt;Tretinoin/pharmacology&lt;/keyword&gt;&lt;keyword&gt;Urinalysis&lt;/keyword&gt;&lt;/keywords&gt;&lt;dates&gt;&lt;year&gt;2013&lt;/year&gt;&lt;pub-dates&gt;&lt;date&gt;Jul 23&lt;/date&gt;&lt;/pub-dates&gt;&lt;/dates&gt;&lt;isbn&gt;1752-0509&lt;/isbn&gt;&lt;accession-num&gt;23875761&lt;/accession-num&gt;&lt;urls&gt;&lt;/urls&gt;&lt;custom2&gt;PMC3723580&lt;/custom2&gt;&lt;electronic-resource-num&gt;10.1186/1752-0509-7-64&lt;/electronic-resource-num&gt;&lt;remote-database-provider&gt;NLM&lt;/remote-database-provider&gt;&lt;language&gt;eng&lt;/language&gt;&lt;/record&gt;&lt;/Cite&gt;&lt;/EndNote&gt;</w:instrText>
      </w:r>
      <w:r>
        <w:rPr>
          <w:rFonts w:eastAsia="SimSun"/>
        </w:rPr>
        <w:fldChar w:fldCharType="separate"/>
      </w:r>
      <w:r w:rsidR="00A42304">
        <w:rPr>
          <w:rFonts w:eastAsia="SimSun"/>
          <w:noProof/>
        </w:rPr>
        <w:t>(32)</w:t>
      </w:r>
      <w:r>
        <w:rPr>
          <w:rFonts w:eastAsia="SimSun"/>
        </w:rPr>
        <w:fldChar w:fldCharType="end"/>
      </w:r>
      <w:r>
        <w:rPr>
          <w:rFonts w:eastAsia="SimSun"/>
        </w:rPr>
        <w:t xml:space="preserve">, </w:t>
      </w:r>
      <w:bookmarkStart w:id="77" w:name="OLE_LINK10"/>
      <w:bookmarkStart w:id="78" w:name="OLE_LINK9"/>
      <w:proofErr w:type="spellStart"/>
      <w:r>
        <w:rPr>
          <w:rFonts w:eastAsia="SimSun"/>
        </w:rPr>
        <w:t>IntLIM</w:t>
      </w:r>
      <w:bookmarkEnd w:id="77"/>
      <w:bookmarkEnd w:id="78"/>
      <w:proofErr w:type="spellEnd"/>
      <w:r>
        <w:rPr>
          <w:rFonts w:eastAsia="SimSun"/>
        </w:rPr>
        <w:t xml:space="preserve"> </w:t>
      </w:r>
      <w:r>
        <w:rPr>
          <w:rFonts w:eastAsia="SimSun"/>
        </w:rPr>
        <w:fldChar w:fldCharType="begin"/>
      </w:r>
      <w:r w:rsidR="00A42304">
        <w:rPr>
          <w:rFonts w:eastAsia="SimSun"/>
        </w:rPr>
        <w:instrText xml:space="preserve"> ADDIN EN.CITE &lt;EndNote&gt;&lt;Cite&gt;&lt;Author&gt;Siddiqui&lt;/Author&gt;&lt;Year&gt;2018&lt;/Year&gt;&lt;RecNum&gt;33&lt;/RecNum&gt;&lt;DisplayText&gt;(33)&lt;/DisplayText&gt;&lt;record&gt;&lt;rec-number&gt;33&lt;/rec-number&gt;&lt;foreign-keys&gt;&lt;key app="EN" db-id="9p9twrxf3v5rxmewwwypdzr8aff2e2099rd5" timestamp="1696743002"&gt;33&lt;/key&gt;&lt;/foreign-keys&gt;&lt;ref-type name="Journal Article"&gt;17&lt;/ref-type&gt;&lt;contributors&gt;&lt;authors&gt;&lt;author&gt;Siddiqui, Jalal K.&lt;/author&gt;&lt;author&gt;Baskin, Elizabeth&lt;/author&gt;&lt;author&gt;Liu, Mingrui&lt;/author&gt;&lt;author&gt;Cantemir-Stone, Carmen Z.&lt;/author&gt;&lt;author&gt;Zhang, Bofei&lt;/author&gt;&lt;author&gt;Bonneville, Russell&lt;/author&gt;&lt;author&gt;McElroy, Joseph P.&lt;/author&gt;&lt;author&gt;Coombes, Kevin R.&lt;/author&gt;&lt;author&gt;Mathé, Ewy A.&lt;/author&gt;&lt;/authors&gt;&lt;/contributors&gt;&lt;titles&gt;&lt;title&gt;IntLIM: integration using linear models of metabolomics and gene expression data&lt;/title&gt;&lt;secondary-title&gt;BMC Bioinformatics&lt;/secondary-title&gt;&lt;/titles&gt;&lt;periodical&gt;&lt;full-title&gt;BMC Bioinformatics&lt;/full-title&gt;&lt;/periodical&gt;&lt;pages&gt;81&lt;/pages&gt;&lt;volume&gt;19&lt;/volume&gt;&lt;number&gt;1&lt;/number&gt;&lt;dates&gt;&lt;year&gt;2018&lt;/year&gt;&lt;pub-dates&gt;&lt;date&gt;2018/03/05&lt;/date&gt;&lt;/pub-dates&gt;&lt;/dates&gt;&lt;isbn&gt;1471-2105&lt;/isbn&gt;&lt;urls&gt;&lt;related-urls&gt;&lt;url&gt;https://doi.org/10.1186/s12859-018-2085-6&lt;/url&gt;&lt;/related-urls&gt;&lt;/urls&gt;&lt;electronic-resource-num&gt;10.1186/s12859-018-2085-6&lt;/electronic-resource-num&gt;&lt;/record&gt;&lt;/Cite&gt;&lt;/EndNote&gt;</w:instrText>
      </w:r>
      <w:r>
        <w:rPr>
          <w:rFonts w:eastAsia="SimSun"/>
        </w:rPr>
        <w:fldChar w:fldCharType="separate"/>
      </w:r>
      <w:r w:rsidR="00A42304">
        <w:rPr>
          <w:rFonts w:eastAsia="SimSun"/>
          <w:noProof/>
        </w:rPr>
        <w:t>(33)</w:t>
      </w:r>
      <w:r>
        <w:rPr>
          <w:rFonts w:eastAsia="SimSun"/>
        </w:rPr>
        <w:fldChar w:fldCharType="end"/>
      </w:r>
      <w:r>
        <w:rPr>
          <w:rFonts w:eastAsia="SimSun"/>
        </w:rPr>
        <w:t xml:space="preserve">, and </w:t>
      </w:r>
      <w:proofErr w:type="spellStart"/>
      <w:r>
        <w:rPr>
          <w:rFonts w:eastAsia="SimSun"/>
        </w:rPr>
        <w:t>CorDiffViz</w:t>
      </w:r>
      <w:proofErr w:type="spellEnd"/>
      <w:r>
        <w:rPr>
          <w:rFonts w:eastAsia="SimSun"/>
        </w:rPr>
        <w:t xml:space="preserve"> </w:t>
      </w:r>
      <w:r>
        <w:rPr>
          <w:rFonts w:eastAsia="SimSun"/>
        </w:rPr>
        <w:fldChar w:fldCharType="begin"/>
      </w:r>
      <w:r w:rsidR="00A42304">
        <w:rPr>
          <w:rFonts w:eastAsia="SimSun"/>
        </w:rPr>
        <w:instrText xml:space="preserve"> ADDIN EN.CITE &lt;EndNote&gt;&lt;Cite&gt;&lt;Author&gt;Yu&lt;/Author&gt;&lt;Year&gt;2021&lt;/Year&gt;&lt;RecNum&gt;35&lt;/RecNum&gt;&lt;DisplayText&gt;(34)&lt;/DisplayText&gt;&lt;record&gt;&lt;rec-number&gt;35&lt;/rec-number&gt;&lt;foreign-keys&gt;&lt;key app="EN" db-id="9p9twrxf3v5rxmewwwypdzr8aff2e2099rd5" timestamp="1696743099"&gt;35&lt;/key&gt;&lt;/foreign-keys&gt;&lt;ref-type name="Journal Article"&gt;17&lt;/ref-type&gt;&lt;contributors&gt;&lt;authors&gt;&lt;author&gt;Yu, Shiqing&lt;/author&gt;&lt;author&gt;Drton, Mathias&lt;/author&gt;&lt;author&gt;Promislow, Daniel E. L.&lt;/author&gt;&lt;author&gt;Shojaie, Ali&lt;/author&gt;&lt;/authors&gt;&lt;/contributors&gt;&lt;titles&gt;&lt;title&gt;CorDiffViz: an R package for visualizing multi-omics differential correlation networks&lt;/title&gt;&lt;secondary-title&gt;BMC Bioinformatics&lt;/secondary-title&gt;&lt;/titles&gt;&lt;periodical&gt;&lt;full-title&gt;BMC Bioinformatics&lt;/full-title&gt;&lt;/periodical&gt;&lt;pages&gt;486&lt;/pages&gt;&lt;volume&gt;22&lt;/volume&gt;&lt;number&gt;1&lt;/number&gt;&lt;dates&gt;&lt;year&gt;2021&lt;/year&gt;&lt;pub-dates&gt;&lt;date&gt;2021/10/09&lt;/date&gt;&lt;/pub-dates&gt;&lt;/dates&gt;&lt;isbn&gt;1471-2105&lt;/isbn&gt;&lt;urls&gt;&lt;related-urls&gt;&lt;url&gt;https://doi.org/10.1186/s12859-021-04383-2&lt;/url&gt;&lt;/related-urls&gt;&lt;/urls&gt;&lt;electronic-resource-num&gt;10.1186/s12859-021-04383-2&lt;/electronic-resource-num&gt;&lt;/record&gt;&lt;/Cite&gt;&lt;/EndNote&gt;</w:instrText>
      </w:r>
      <w:r>
        <w:rPr>
          <w:rFonts w:eastAsia="SimSun"/>
        </w:rPr>
        <w:fldChar w:fldCharType="separate"/>
      </w:r>
      <w:r w:rsidR="00A42304">
        <w:rPr>
          <w:rFonts w:eastAsia="SimSun"/>
          <w:noProof/>
        </w:rPr>
        <w:t>(34)</w:t>
      </w:r>
      <w:r>
        <w:rPr>
          <w:rFonts w:eastAsia="SimSun"/>
        </w:rPr>
        <w:fldChar w:fldCharType="end"/>
      </w:r>
      <w:r>
        <w:rPr>
          <w:rFonts w:eastAsia="SimSun"/>
        </w:rPr>
        <w:t xml:space="preserve">. In correlation calculations, </w:t>
      </w:r>
      <w:proofErr w:type="spellStart"/>
      <w:r>
        <w:rPr>
          <w:rFonts w:eastAsia="SimSun"/>
        </w:rPr>
        <w:t>IntLIM</w:t>
      </w:r>
      <w:proofErr w:type="spellEnd"/>
      <w:r>
        <w:rPr>
          <w:rFonts w:eastAsia="SimSun"/>
        </w:rPr>
        <w:t xml:space="preserve">, 3omics, and </w:t>
      </w:r>
      <w:proofErr w:type="spellStart"/>
      <w:r>
        <w:rPr>
          <w:rFonts w:eastAsia="SimSun"/>
        </w:rPr>
        <w:t>CorDiffViz</w:t>
      </w:r>
      <w:proofErr w:type="spellEnd"/>
      <w:r>
        <w:rPr>
          <w:rFonts w:eastAsia="SimSun"/>
        </w:rPr>
        <w:t xml:space="preserve"> integrate either Pearson or Spearman correlations, or both, to aid in the discovery of feature relationships. What sets CAT Bridge apart is its assembly of various algorithms handle time-series data and causality computations, and incorporates an AI assistant to inspire user. Notably, the performance of CCM has been found from two previous case studies to be potentially more suitable for longitudinal multi-omics analysis compared to traditional methods.</w:t>
      </w:r>
    </w:p>
    <w:p w14:paraId="53FC132F" w14:textId="77777777" w:rsidR="00D70481" w:rsidRDefault="00F47A01">
      <w:pPr>
        <w:spacing w:afterLines="100" w:after="312" w:line="300" w:lineRule="auto"/>
        <w:jc w:val="center"/>
      </w:pPr>
      <w:r>
        <w:rPr>
          <w:noProof/>
          <w:lang w:val="en-CA"/>
        </w:rPr>
        <w:drawing>
          <wp:inline distT="0" distB="0" distL="0" distR="0" wp14:anchorId="22E676C1" wp14:editId="7E6692A4">
            <wp:extent cx="3973195" cy="3870960"/>
            <wp:effectExtent l="0" t="0" r="1905" b="2540"/>
            <wp:docPr id="5761575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7522" name="Graphic 1"/>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010252" cy="3907424"/>
                    </a:xfrm>
                    <a:prstGeom prst="rect">
                      <a:avLst/>
                    </a:prstGeom>
                  </pic:spPr>
                </pic:pic>
              </a:graphicData>
            </a:graphic>
          </wp:inline>
        </w:drawing>
      </w:r>
    </w:p>
    <w:p w14:paraId="0878DAC1" w14:textId="77777777" w:rsidR="00D70481" w:rsidRDefault="00F47A01">
      <w:pPr>
        <w:spacing w:afterLines="100" w:after="312" w:line="300" w:lineRule="auto"/>
        <w:rPr>
          <w:rFonts w:eastAsia="SimSun"/>
        </w:rPr>
      </w:pPr>
      <w:r w:rsidRPr="00B36542">
        <w:rPr>
          <w:rFonts w:eastAsia="SimSun"/>
          <w:b/>
          <w:bCs/>
        </w:rPr>
        <w:t>Figure 4. Comparison with other web-based multi-omics tools.</w:t>
      </w:r>
      <w:r>
        <w:rPr>
          <w:rFonts w:eastAsia="SimSun"/>
        </w:rPr>
        <w:t xml:space="preserve"> </w:t>
      </w:r>
      <w:proofErr w:type="spellStart"/>
      <w:r>
        <w:rPr>
          <w:rFonts w:eastAsia="SimSun"/>
        </w:rPr>
        <w:t>OmicsAnalyst</w:t>
      </w:r>
      <w:proofErr w:type="spellEnd"/>
      <w:r>
        <w:rPr>
          <w:rFonts w:eastAsia="SimSun"/>
        </w:rPr>
        <w:t xml:space="preserve">: </w:t>
      </w:r>
      <w:hyperlink r:id="rId15" w:history="1">
        <w:r>
          <w:t>https://www.omicsanalyst.ca</w:t>
        </w:r>
      </w:hyperlink>
      <w:r>
        <w:rPr>
          <w:rFonts w:eastAsia="SimSun"/>
        </w:rPr>
        <w:t xml:space="preserve">; 3omics: </w:t>
      </w:r>
      <w:hyperlink r:id="rId16" w:history="1">
        <w:r>
          <w:t>https://3omics.cmdm.tw</w:t>
        </w:r>
      </w:hyperlink>
      <w:r>
        <w:rPr>
          <w:rFonts w:eastAsia="SimSun"/>
        </w:rPr>
        <w:t xml:space="preserve">; </w:t>
      </w:r>
      <w:proofErr w:type="spellStart"/>
      <w:r>
        <w:rPr>
          <w:rFonts w:eastAsia="SimSun"/>
        </w:rPr>
        <w:t>IntLIM</w:t>
      </w:r>
      <w:proofErr w:type="spellEnd"/>
      <w:r>
        <w:rPr>
          <w:rFonts w:eastAsia="SimSun"/>
        </w:rPr>
        <w:t xml:space="preserve">: </w:t>
      </w:r>
      <w:hyperlink r:id="rId17" w:history="1">
        <w:r>
          <w:t>https://intlim.ncats.io</w:t>
        </w:r>
      </w:hyperlink>
      <w:r>
        <w:rPr>
          <w:rFonts w:eastAsia="SimSun"/>
        </w:rPr>
        <w:t xml:space="preserve">; </w:t>
      </w:r>
      <w:proofErr w:type="spellStart"/>
      <w:r>
        <w:rPr>
          <w:rFonts w:eastAsia="SimSun"/>
        </w:rPr>
        <w:t>CorDiffViz</w:t>
      </w:r>
      <w:proofErr w:type="spellEnd"/>
      <w:r>
        <w:rPr>
          <w:rFonts w:eastAsia="SimSun"/>
        </w:rPr>
        <w:t xml:space="preserve">: </w:t>
      </w:r>
      <w:hyperlink r:id="rId18" w:history="1">
        <w:r>
          <w:rPr>
            <w:rFonts w:eastAsia="SimSun"/>
          </w:rPr>
          <w:t>https://diffcornet.github.io/CorDiffViz/demo.html</w:t>
        </w:r>
      </w:hyperlink>
      <w:r>
        <w:rPr>
          <w:rFonts w:eastAsia="SimSun"/>
        </w:rPr>
        <w:t>.</w:t>
      </w:r>
    </w:p>
    <w:p w14:paraId="1F6CC813" w14:textId="77777777" w:rsidR="00D70481" w:rsidRDefault="00F47A01">
      <w:pPr>
        <w:spacing w:line="300" w:lineRule="auto"/>
        <w:rPr>
          <w:b/>
          <w:bCs/>
        </w:rPr>
      </w:pPr>
      <w:r>
        <w:rPr>
          <w:b/>
          <w:bCs/>
        </w:rPr>
        <w:lastRenderedPageBreak/>
        <w:t>DISCUSSION AND CONCLUSIONS</w:t>
      </w:r>
    </w:p>
    <w:p w14:paraId="2B444FF4" w14:textId="0FD7294A" w:rsidR="00D70481" w:rsidRDefault="00F47A01">
      <w:pPr>
        <w:spacing w:afterLines="100" w:after="312" w:line="300" w:lineRule="auto"/>
        <w:rPr>
          <w:rFonts w:eastAsia="SimSun"/>
        </w:rPr>
      </w:pPr>
      <w:r>
        <w:rPr>
          <w:rFonts w:eastAsia="SimSun"/>
        </w:rPr>
        <w:t>In recent years, there has been a surge in multi-omics research. A critical aspect often overlooked in such studies is the unique nature of the</w:t>
      </w:r>
      <w:bookmarkStart w:id="79" w:name="OLE_LINK37"/>
      <w:bookmarkStart w:id="80" w:name="OLE_LINK36"/>
      <w:r>
        <w:rPr>
          <w:rFonts w:eastAsia="SimSun"/>
        </w:rPr>
        <w:t xml:space="preserve"> longitudinal</w:t>
      </w:r>
      <w:bookmarkEnd w:id="79"/>
      <w:bookmarkEnd w:id="80"/>
      <w:r>
        <w:rPr>
          <w:rFonts w:eastAsia="SimSun"/>
        </w:rPr>
        <w:t xml:space="preserve"> experimental design. Longitudinal omics analysis is particularly important in research on the developmental cycle of plants and investigations related to chronic diseases and aging </w:t>
      </w:r>
      <w:r>
        <w:rPr>
          <w:rFonts w:eastAsia="SimSun"/>
        </w:rPr>
        <w:fldChar w:fldCharType="begin">
          <w:fldData xml:space="preserve">PEVuZE5vdGU+PENpdGU+PEF1dGhvcj5LdWRyeWFzaG92YTwvQXV0aG9yPjxZZWFyPjIwMjA8L1ll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</w:fldData>
        </w:fldChar>
      </w:r>
      <w:r w:rsidR="00A42304">
        <w:rPr>
          <w:rFonts w:eastAsia="SimSun"/>
        </w:rPr>
        <w:instrText xml:space="preserve"> ADDIN EN.CITE </w:instrText>
      </w:r>
      <w:r w:rsidR="00A42304">
        <w:rPr>
          <w:rFonts w:eastAsia="SimSun"/>
        </w:rPr>
        <w:fldChar w:fldCharType="begin">
          <w:fldData xml:space="preserve">PEVuZE5vdGU+PENpdGU+PEF1dGhvcj5LdWRyeWFzaG92YTwvQXV0aG9yPjxZZWFyPjIwMjA8L1ll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</w:fldData>
        </w:fldChar>
      </w:r>
      <w:r w:rsidR="00A42304">
        <w:rPr>
          <w:rFonts w:eastAsia="SimSun"/>
        </w:rPr>
        <w:instrText xml:space="preserve"> ADDIN EN.CITE.DATA </w:instrText>
      </w:r>
      <w:r w:rsidR="00A42304">
        <w:rPr>
          <w:rFonts w:eastAsia="SimSun"/>
        </w:rPr>
      </w:r>
      <w:r w:rsidR="00A42304">
        <w:rPr>
          <w:rFonts w:eastAsia="SimSun"/>
        </w:rPr>
        <w:fldChar w:fldCharType="end"/>
      </w:r>
      <w:r>
        <w:rPr>
          <w:rFonts w:eastAsia="SimSun"/>
        </w:rPr>
      </w:r>
      <w:r>
        <w:rPr>
          <w:rFonts w:eastAsia="SimSun"/>
        </w:rPr>
        <w:fldChar w:fldCharType="separate"/>
      </w:r>
      <w:r w:rsidR="00A42304">
        <w:rPr>
          <w:rFonts w:eastAsia="SimSun"/>
          <w:noProof/>
        </w:rPr>
        <w:t>(35-38)</w:t>
      </w:r>
      <w:r>
        <w:rPr>
          <w:rFonts w:eastAsia="SimSun"/>
        </w:rPr>
        <w:fldChar w:fldCharType="end"/>
      </w:r>
      <w:r>
        <w:rPr>
          <w:rFonts w:eastAsia="SimSun"/>
        </w:rPr>
        <w:t xml:space="preserve">. However, many studies tend to use generic methodologies for analysis </w:t>
      </w:r>
      <w:r>
        <w:rPr>
          <w:rFonts w:eastAsia="SimSun"/>
        </w:rPr>
        <w:fldChar w:fldCharType="begin"/>
      </w:r>
      <w:r>
        <w:rPr>
          <w:rFonts w:eastAsia="SimSun"/>
        </w:rPr>
        <w:instrText xml:space="preserve"> ADDIN EN.CITE &lt;EndNote&gt;&lt;Cite&gt;&lt;Author&gt;Li&lt;/Author&gt;&lt;Year&gt;2020&lt;/Year&gt;&lt;RecNum&gt;4&lt;/RecNum&gt;&lt;DisplayText&gt;(9,10)&lt;/DisplayText&gt;&lt;record&gt;&lt;rec-number&gt;4&lt;/rec-number&gt;&lt;foreign-keys&gt;&lt;key app="EN" db-id="9p9twrxf3v5rxmewwwypdzr8aff2e2099rd5" timestamp="1696160013"&gt;4&lt;/key&gt;&lt;/foreign-keys&gt;&lt;ref-type name="Journal Article"&gt;17&lt;/ref-type&gt;&lt;contributors&gt;&lt;authors&gt;&lt;author&gt;Li, Yan&lt;/author&gt;&lt;author&gt;Chen, Yang&lt;/author&gt;&lt;author&gt;Zhou, Lu&lt;/author&gt;&lt;author&gt;You, Shengjie&lt;/author&gt;&lt;author&gt;Deng, Heng&lt;/author&gt;&lt;author&gt;Chen, Ya&lt;/author&gt;&lt;author&gt;Alseekh, Saleh&lt;/author&gt;&lt;author&gt;Yuan, Yong&lt;/author&gt;&lt;author&gt;Fu, Rao&lt;/author&gt;&lt;author&gt;Zhang, Zixin&lt;/author&gt;&lt;/authors&gt;&lt;/contributors&gt;&lt;titles&gt;&lt;title&gt;MicroTom metabolic network: rewiring tomato metabolic regulatory network throughout the growth cycle&lt;/title&gt;&lt;secondary-title&gt;Molecular plant&lt;/secondary-title&gt;&lt;/titles&gt;&lt;periodical&gt;&lt;full-title&gt;Molecular plant&lt;/full-title&gt;&lt;/periodical&gt;&lt;pages&gt;1203-1218&lt;/pages&gt;&lt;volume&gt;13&lt;/volume&gt;&lt;number&gt;8&lt;/number&gt;&lt;dates&gt;&lt;year&gt;2020&lt;/year&gt;&lt;/dates&gt;&lt;isbn&gt;1674-2052&lt;/isbn&gt;&lt;urls&gt;&lt;/urls&gt;&lt;/record&gt;&lt;/Cite&gt;&lt;Cite&gt;&lt;Author&gt;Yang&lt;/Author&gt;&lt;Year&gt;2022&lt;/Year&gt;&lt;RecNum&gt;5&lt;/RecNum&gt;&lt;record&gt;&lt;rec-number&gt;5&lt;/rec-number&gt;&lt;foreign-keys&gt;&lt;key app="EN" db-id="9p9twrxf3v5rxmewwwypdzr8aff2e2099rd5" timestamp="1696160068"&gt;5&lt;/key&gt;&lt;/foreign-keys&gt;&lt;ref-type name="Journal Article"&gt;17&lt;/ref-type&gt;&lt;contributors&gt;&lt;authors&gt;&lt;author&gt;Yang, Chenkun&lt;/author&gt;&lt;author&gt;Shen, Shuangqian&lt;/author&gt;&lt;author&gt;Zhou, Shen&lt;/author&gt;&lt;author&gt;Li, Yufei&lt;/author&gt;&lt;author&gt;Mao, Yuyuan&lt;/author&gt;&lt;author&gt;Zhou, Junjie&lt;/author&gt;&lt;author&gt;Shi, Yuheng&lt;/author&gt;&lt;author&gt;An, Longxu&lt;/author&gt;&lt;author&gt;Zhou, Qianqian&lt;/author&gt;&lt;author&gt;Peng, Wenju&lt;/author&gt;&lt;/authors&gt;&lt;/contributors&gt;&lt;titles&gt;&lt;title&gt;Rice metabolic regulatory network spanning the entire life cycle&lt;/title&gt;&lt;secondary-title&gt;Molecular Plant&lt;/secondary-title&gt;&lt;/titles&gt;&lt;periodical&gt;&lt;full-title&gt;Molecular plant&lt;/full-title&gt;&lt;/periodical&gt;&lt;pages&gt;258-275&lt;/pages&gt;&lt;volume&gt;15&lt;/volume&gt;&lt;number&gt;2&lt;/number&gt;&lt;dates&gt;&lt;year&gt;2022&lt;/year&gt;&lt;/dates&gt;&lt;isbn&gt;1674-2052&lt;/isbn&gt;&lt;urls&gt;&lt;/urls&gt;&lt;/record&gt;&lt;/Cite&gt;&lt;/EndNote&gt;</w:instrText>
      </w:r>
      <w:r>
        <w:rPr>
          <w:rFonts w:eastAsia="SimSun"/>
        </w:rPr>
        <w:fldChar w:fldCharType="separate"/>
      </w:r>
      <w:r>
        <w:rPr>
          <w:rFonts w:eastAsia="SimSun"/>
        </w:rPr>
        <w:t>(9,10)</w:t>
      </w:r>
      <w:r>
        <w:rPr>
          <w:rFonts w:eastAsia="SimSun"/>
        </w:rPr>
        <w:fldChar w:fldCharType="end"/>
      </w:r>
      <w:r>
        <w:rPr>
          <w:rFonts w:eastAsia="SimSun"/>
        </w:rPr>
        <w:t>. This may inadvertently miss key discoveries. CAT Bridge provides a platform specifically for longitudinal multi-omics analysis. By drawing insights from disciplines where time series data is more prevalent, they have integrated a variety of algorithms and validated them with data. Through the gene-metabolite correlation calculation method, combined with visualization tools and AI assistance, researchers can more quickly identify putative genes for experimental validation.</w:t>
      </w:r>
    </w:p>
    <w:p w14:paraId="27A481CD" w14:textId="168CB472" w:rsidR="00D70481" w:rsidRDefault="00F47A01">
      <w:pPr>
        <w:spacing w:afterLines="100" w:after="312" w:line="300" w:lineRule="auto"/>
        <w:rPr>
          <w:rFonts w:eastAsia="SimSun"/>
        </w:rPr>
      </w:pPr>
      <w:r>
        <w:rPr>
          <w:rFonts w:eastAsia="SimSun"/>
        </w:rPr>
        <w:t xml:space="preserve">In two case studies, CCM demonstrated better performance. This might be because longitudinal omics, as time-series data from complex systems, align well with the assumptions of CCM </w:t>
      </w:r>
      <w:r>
        <w:rPr>
          <w:rFonts w:eastAsia="SimSun"/>
        </w:rPr>
        <w:fldChar w:fldCharType="begin"/>
      </w:r>
      <w:r>
        <w:rPr>
          <w:rFonts w:eastAsia="SimSun"/>
        </w:rPr>
        <w:instrText xml:space="preserve"> ADDIN EN.CITE &lt;EndNote&gt;&lt;Cite&gt;&lt;Author&gt;Yuan&lt;/Author&gt;&lt;Year&gt;2022&lt;/Year&gt;&lt;RecNum&gt;43&lt;/RecNum&gt;&lt;DisplayText&gt;(15)&lt;/DisplayText&gt;&lt;record&gt;&lt;rec-number&gt;43&lt;/rec-number&gt;&lt;foreign-keys&gt;&lt;key app="EN" db-id="9p9twrxf3v5rxmewwwypdzr8aff2e2099rd5" timestamp="1696767915"&gt;43&lt;/key&gt;&lt;/foreign-keys&gt;&lt;ref-type name="Journal Article"&gt;17&lt;/ref-type&gt;&lt;contributors&gt;&lt;authors&gt;&lt;author&gt;Yuan, Alex Eric&lt;/author&gt;&lt;author&gt;Shou, Wenying&lt;/author&gt;&lt;/authors&gt;&lt;secondary-authors&gt;&lt;author&gt;Schuman, Meredith C.&lt;/author&gt;&lt;/secondary-authors&gt;&lt;/contributors&gt;&lt;titles&gt;&lt;title&gt;Data-driven causal analysis of observational biological time series&lt;/title&gt;&lt;secondary-title&gt;eLife&lt;/secondary-title&gt;&lt;/titles&gt;&lt;periodical&gt;&lt;full-title&gt;eLife&lt;/full-title&gt;&lt;/periodical&gt;&lt;pages&gt;e72518&lt;/pages&gt;&lt;volume&gt;11&lt;/volume&gt;&lt;keywords&gt;&lt;keyword&gt;time series&lt;/keyword&gt;&lt;keyword&gt;causality&lt;/keyword&gt;&lt;keyword&gt;model-free&lt;/keyword&gt;&lt;keyword&gt;surrogate data&lt;/keyword&gt;&lt;keyword&gt;convergent cross-mapping&lt;/keyword&gt;&lt;keyword&gt;Granger causality&lt;/keyword&gt;&lt;/keywords&gt;&lt;dates&gt;&lt;year&gt;2022&lt;/year&gt;&lt;pub-dates&gt;&lt;date&gt;2022/08/19&lt;/date&gt;&lt;/pub-dates&gt;&lt;/dates&gt;&lt;publisher&gt;eLife Sciences Publications, Ltd&lt;/publisher&gt;&lt;isbn&gt;2050-084X&lt;/isbn&gt;&lt;urls&gt;&lt;related-urls&gt;&lt;url&gt;https://doi.org/10.7554/eLife.72518&lt;/url&gt;&lt;/related-urls&gt;&lt;/urls&gt;&lt;custom1&gt;eLife 2022;11:e72518&lt;/custom1&gt;&lt;electronic-resource-num&gt;10.7554/eLife.72518&lt;/electronic-resource-num&gt;&lt;/record&gt;&lt;/Cite&gt;&lt;/EndNote&gt;</w:instrText>
      </w:r>
      <w:r>
        <w:rPr>
          <w:rFonts w:eastAsia="SimSun"/>
        </w:rPr>
        <w:fldChar w:fldCharType="separate"/>
      </w:r>
      <w:r>
        <w:rPr>
          <w:rFonts w:eastAsia="SimSun"/>
        </w:rPr>
        <w:t>(15)</w:t>
      </w:r>
      <w:r>
        <w:rPr>
          <w:rFonts w:eastAsia="SimSun"/>
        </w:rPr>
        <w:fldChar w:fldCharType="end"/>
      </w:r>
      <w:r>
        <w:rPr>
          <w:rFonts w:eastAsia="SimSun"/>
        </w:rPr>
        <w:t>. We advocate for using cause-and-effect relationships in longitudinal omics analyses, instead of more widely used Pearson or Spearman Correlations. However, this doesn't mean that CCM is always appropriate. Factors such as sampling intervals and the number of samples also need to be considered. More precise methods for calculating cause-and-effect relationships, as well as post-processing for vector represent gene-metabolite pairs are both required to explore and validate by using more data.</w:t>
      </w:r>
    </w:p>
    <w:p w14:paraId="6D14542F" w14:textId="77777777" w:rsidR="00D70481" w:rsidRDefault="00F47A01">
      <w:pPr>
        <w:spacing w:afterLines="100" w:after="312" w:line="300" w:lineRule="auto"/>
        <w:rPr>
          <w:rFonts w:eastAsia="SimSun"/>
        </w:rPr>
      </w:pPr>
      <w:r>
        <w:rPr>
          <w:rFonts w:eastAsia="SimSun"/>
        </w:rPr>
        <w:t>Aside from computational methods, the reliability of analytical results is also influenced by experimental design and data acquisition methods. Increasing the number of sampling time points and setting a reasonable interval between them can enhance the credibility of the results. On the data acquisition front, it is recommended to annotate the transcriptome with an updated, high-quality reference genome, and employing advanced metabolomics techniques such as Chemical Isotope Labeling LC-MS enables a high coverage and more accurate relative quantification metabolome analysis.</w:t>
      </w:r>
    </w:p>
    <w:p w14:paraId="3FEE908D" w14:textId="77777777" w:rsidR="00D70481" w:rsidRDefault="00F47A01">
      <w:pPr>
        <w:spacing w:line="300" w:lineRule="auto"/>
        <w:rPr>
          <w:b/>
          <w:bCs/>
        </w:rPr>
      </w:pPr>
      <w:r>
        <w:rPr>
          <w:b/>
          <w:bCs/>
        </w:rPr>
        <w:t>DATA AVAILABILITY</w:t>
      </w:r>
    </w:p>
    <w:p w14:paraId="3E2C4644" w14:textId="2EF34086" w:rsidR="00D70481" w:rsidRDefault="00F47A01" w:rsidP="00B36542">
      <w:pPr>
        <w:spacing w:afterLines="100" w:after="312" w:line="300" w:lineRule="auto"/>
        <w:rPr>
          <w:rFonts w:eastAsia="SimSun"/>
        </w:rPr>
      </w:pPr>
      <w:r>
        <w:rPr>
          <w:rFonts w:eastAsia="SimSun"/>
        </w:rPr>
        <w:t xml:space="preserve">The CAT Bridge web server is freely available to all users at http://www.catbridge.work, the source code and standalone version of CAT Bridge can be found at https://github.com/Bowen999/CAT-Bridge/tree/main/client. </w:t>
      </w:r>
      <w:r w:rsidRPr="00B36542">
        <w:rPr>
          <w:rFonts w:eastAsia="SimSun"/>
        </w:rPr>
        <w:t xml:space="preserve">Sequencing data </w:t>
      </w:r>
      <w:r>
        <w:rPr>
          <w:rFonts w:eastAsia="SimSun"/>
        </w:rPr>
        <w:t xml:space="preserve">of case study 1 </w:t>
      </w:r>
      <w:r w:rsidRPr="00B36542">
        <w:rPr>
          <w:rFonts w:eastAsia="SimSun"/>
        </w:rPr>
        <w:t>have been deposited in the Small Read Archive (SRA) (</w:t>
      </w:r>
      <w:hyperlink r:id="rId19" w:tgtFrame="_blank" w:history="1">
        <w:r w:rsidRPr="00B36542">
          <w:rPr>
            <w:rFonts w:eastAsia="SimSun"/>
          </w:rPr>
          <w:t>http://www.ncbi.nlm.nih.gov/sra</w:t>
        </w:r>
      </w:hyperlink>
      <w:r w:rsidRPr="00B36542">
        <w:rPr>
          <w:rFonts w:eastAsia="SimSun"/>
        </w:rPr>
        <w:t xml:space="preserve">) with the </w:t>
      </w:r>
      <w:proofErr w:type="spellStart"/>
      <w:r w:rsidRPr="00B36542">
        <w:rPr>
          <w:rFonts w:eastAsia="SimSun"/>
        </w:rPr>
        <w:t>BioProject</w:t>
      </w:r>
      <w:proofErr w:type="spellEnd"/>
      <w:r w:rsidRPr="00B36542">
        <w:rPr>
          <w:rFonts w:eastAsia="SimSun"/>
        </w:rPr>
        <w:t xml:space="preserve"> accession code </w:t>
      </w:r>
      <w:hyperlink r:id="rId20" w:history="1">
        <w:r w:rsidRPr="00B36542">
          <w:rPr>
            <w:rFonts w:eastAsia="SimSun"/>
          </w:rPr>
          <w:t>PRJNA1030882</w:t>
        </w:r>
      </w:hyperlink>
      <w:r w:rsidRPr="00B36542">
        <w:rPr>
          <w:rFonts w:eastAsia="SimSun"/>
        </w:rPr>
        <w:t>.</w:t>
      </w:r>
    </w:p>
    <w:p w14:paraId="43907EC3" w14:textId="77777777" w:rsidR="00D70481" w:rsidRDefault="00D70481">
      <w:pPr>
        <w:spacing w:line="300" w:lineRule="auto"/>
        <w:rPr>
          <w:b/>
          <w:bCs/>
        </w:rPr>
      </w:pPr>
      <w:bookmarkStart w:id="81" w:name="OLE_LINK16"/>
    </w:p>
    <w:p w14:paraId="195BD370" w14:textId="77777777" w:rsidR="00D70481" w:rsidRDefault="00F47A01">
      <w:pPr>
        <w:spacing w:line="300" w:lineRule="auto"/>
        <w:rPr>
          <w:b/>
          <w:bCs/>
        </w:rPr>
      </w:pPr>
      <w:r>
        <w:rPr>
          <w:b/>
          <w:bCs/>
        </w:rPr>
        <w:t>SUPPLEMENTARY DATA</w:t>
      </w:r>
    </w:p>
    <w:p w14:paraId="72CB25EF" w14:textId="77777777" w:rsidR="00D70481" w:rsidRDefault="00D70481">
      <w:pPr>
        <w:spacing w:line="300" w:lineRule="auto"/>
        <w:rPr>
          <w:b/>
          <w:bCs/>
        </w:rPr>
      </w:pPr>
    </w:p>
    <w:p w14:paraId="767B2F24" w14:textId="77777777" w:rsidR="00D70481" w:rsidRDefault="00F47A01">
      <w:pPr>
        <w:spacing w:line="300" w:lineRule="auto"/>
        <w:rPr>
          <w:b/>
          <w:bCs/>
        </w:rPr>
      </w:pPr>
      <w:r>
        <w:rPr>
          <w:b/>
          <w:bCs/>
        </w:rPr>
        <w:t>AUTHOR CONTRIBUTIONS</w:t>
      </w:r>
    </w:p>
    <w:p w14:paraId="19426E0E" w14:textId="77777777" w:rsidR="00A00CFF" w:rsidRDefault="00A00CFF">
      <w:pPr>
        <w:spacing w:line="300" w:lineRule="auto"/>
      </w:pPr>
    </w:p>
    <w:p w14:paraId="354632DF" w14:textId="6A13EB9A" w:rsidR="00D70481" w:rsidRDefault="00F47A01">
      <w:pPr>
        <w:spacing w:line="300" w:lineRule="auto"/>
        <w:rPr>
          <w:b/>
          <w:bCs/>
        </w:rPr>
      </w:pPr>
      <w:r>
        <w:rPr>
          <w:b/>
          <w:bCs/>
        </w:rPr>
        <w:t>ACKNOWLEDGEMENTS</w:t>
      </w:r>
    </w:p>
    <w:p w14:paraId="611A5479" w14:textId="77777777" w:rsidR="00D70481" w:rsidRPr="00B36542" w:rsidRDefault="00F47A01" w:rsidP="00B36542">
      <w:pPr>
        <w:spacing w:line="300" w:lineRule="auto"/>
      </w:pPr>
      <w:r w:rsidRPr="00B36542">
        <w:rPr>
          <w:lang w:bidi="ar"/>
        </w:rPr>
        <w:t xml:space="preserve">We would like to thank the Bioinformatics Platform at Peking University Institute of Advanced Agricultural Sciences for providing the high-performance computing resources.  </w:t>
      </w:r>
    </w:p>
    <w:p w14:paraId="4A27A064" w14:textId="77777777" w:rsidR="00D70481" w:rsidRDefault="00D70481">
      <w:pPr>
        <w:spacing w:line="300" w:lineRule="auto"/>
        <w:rPr>
          <w:b/>
          <w:bCs/>
        </w:rPr>
      </w:pPr>
    </w:p>
    <w:p w14:paraId="6D40EE86" w14:textId="77777777" w:rsidR="00D70481" w:rsidRDefault="00F47A01">
      <w:pPr>
        <w:spacing w:line="300" w:lineRule="auto"/>
        <w:rPr>
          <w:b/>
          <w:bCs/>
        </w:rPr>
      </w:pPr>
      <w:r>
        <w:rPr>
          <w:b/>
          <w:bCs/>
        </w:rPr>
        <w:t>FUNDING</w:t>
      </w:r>
    </w:p>
    <w:p w14:paraId="6F0B6E7B" w14:textId="77777777" w:rsidR="00D70481" w:rsidRDefault="00F47A01">
      <w:pPr>
        <w:spacing w:line="300" w:lineRule="auto"/>
        <w:rPr>
          <w:lang w:bidi="ar"/>
        </w:rPr>
      </w:pPr>
      <w:r>
        <w:rPr>
          <w:lang w:bidi="ar"/>
        </w:rPr>
        <w:t xml:space="preserve">This work was supported by Natural Science Foundation for Distinguished Young Scholars (ZR2023JQ010) of Shandong Province and Shandong Provincial Science and Technology Innovation Fund. LG is also supported by </w:t>
      </w:r>
      <w:proofErr w:type="spellStart"/>
      <w:r>
        <w:rPr>
          <w:lang w:bidi="ar"/>
        </w:rPr>
        <w:t>Taishan</w:t>
      </w:r>
      <w:proofErr w:type="spellEnd"/>
      <w:r>
        <w:rPr>
          <w:lang w:bidi="ar"/>
        </w:rPr>
        <w:t xml:space="preserve"> Scholars Program of Shandong Province. </w:t>
      </w:r>
    </w:p>
    <w:p w14:paraId="249A62CA" w14:textId="77777777" w:rsidR="00D70481" w:rsidRDefault="00D70481">
      <w:pPr>
        <w:spacing w:line="300" w:lineRule="auto"/>
        <w:rPr>
          <w:lang w:bidi="ar"/>
        </w:rPr>
      </w:pPr>
    </w:p>
    <w:p w14:paraId="51CCADD5" w14:textId="77777777" w:rsidR="00D70481" w:rsidRDefault="00F47A01">
      <w:pPr>
        <w:spacing w:line="300" w:lineRule="auto"/>
        <w:rPr>
          <w:b/>
        </w:rPr>
      </w:pPr>
      <w:r>
        <w:rPr>
          <w:b/>
        </w:rPr>
        <w:t>CONFLICT OF INTEREST</w:t>
      </w:r>
    </w:p>
    <w:p w14:paraId="3435A50A" w14:textId="77777777" w:rsidR="00D70481" w:rsidRDefault="00F47A01">
      <w:pPr>
        <w:spacing w:line="300" w:lineRule="auto"/>
        <w:rPr>
          <w:rFonts w:eastAsia="SimSun"/>
        </w:rPr>
      </w:pPr>
      <w:r>
        <w:rPr>
          <w:rFonts w:eastAsia="SimSun"/>
        </w:rPr>
        <w:t>There is no conflict of interest.</w:t>
      </w:r>
    </w:p>
    <w:p w14:paraId="09093040" w14:textId="77777777" w:rsidR="00D70481" w:rsidRDefault="00D70481">
      <w:pPr>
        <w:spacing w:line="300" w:lineRule="auto"/>
        <w:rPr>
          <w:rFonts w:eastAsia="SimSun"/>
        </w:rPr>
      </w:pPr>
    </w:p>
    <w:bookmarkEnd w:id="81"/>
    <w:p w14:paraId="408CC2E5" w14:textId="77777777" w:rsidR="00D70481" w:rsidRDefault="00F47A01">
      <w:pPr>
        <w:spacing w:line="300" w:lineRule="auto"/>
        <w:rPr>
          <w:b/>
          <w:bCs/>
        </w:rPr>
      </w:pPr>
      <w:r>
        <w:rPr>
          <w:b/>
          <w:bCs/>
        </w:rPr>
        <w:t>REFERENCES</w:t>
      </w:r>
    </w:p>
    <w:p w14:paraId="06EA8AFA" w14:textId="77777777" w:rsidR="00A42304" w:rsidRPr="00A42304" w:rsidRDefault="00F47A01" w:rsidP="00A42304">
      <w:pPr>
        <w:pStyle w:val="EndNoteBibliography"/>
        <w:ind w:left="720" w:hanging="720"/>
        <w:rPr>
          <w:noProof/>
        </w:rPr>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00A42304" w:rsidRPr="00A42304">
        <w:rPr>
          <w:noProof/>
        </w:rPr>
        <w:t>1.</w:t>
      </w:r>
      <w:r w:rsidR="00A42304" w:rsidRPr="00A42304">
        <w:rPr>
          <w:noProof/>
        </w:rPr>
        <w:tab/>
        <w:t xml:space="preserve">Wörheide, M.A., Krumsiek, J., Kastenmüller, G. and Arnold, M. (2021) Multi-omics integration in biomedical research - A metabolomics-centric review. </w:t>
      </w:r>
      <w:r w:rsidR="00A42304" w:rsidRPr="00A42304">
        <w:rPr>
          <w:i/>
          <w:noProof/>
        </w:rPr>
        <w:t>Anal Chim Acta</w:t>
      </w:r>
      <w:r w:rsidR="00A42304" w:rsidRPr="00A42304">
        <w:rPr>
          <w:noProof/>
        </w:rPr>
        <w:t xml:space="preserve">, </w:t>
      </w:r>
      <w:r w:rsidR="00A42304" w:rsidRPr="00A42304">
        <w:rPr>
          <w:b/>
          <w:noProof/>
        </w:rPr>
        <w:t>1141</w:t>
      </w:r>
      <w:r w:rsidR="00A42304" w:rsidRPr="00A42304">
        <w:rPr>
          <w:noProof/>
        </w:rPr>
        <w:t>, 144-162.</w:t>
      </w:r>
    </w:p>
    <w:p w14:paraId="79C099CD" w14:textId="77777777" w:rsidR="00A42304" w:rsidRPr="00A42304" w:rsidRDefault="00A42304" w:rsidP="00A42304">
      <w:pPr>
        <w:pStyle w:val="EndNoteBibliography"/>
        <w:ind w:left="720" w:hanging="720"/>
        <w:rPr>
          <w:noProof/>
        </w:rPr>
      </w:pPr>
      <w:r w:rsidRPr="00A42304">
        <w:rPr>
          <w:noProof/>
        </w:rPr>
        <w:t>2.</w:t>
      </w:r>
      <w:r w:rsidRPr="00A42304">
        <w:rPr>
          <w:noProof/>
        </w:rPr>
        <w:tab/>
        <w:t xml:space="preserve">Hasin, Y., Seldin, M. and Lusis, A. (2017) Multi-omics approaches to disease. </w:t>
      </w:r>
      <w:r w:rsidRPr="00A42304">
        <w:rPr>
          <w:i/>
          <w:noProof/>
        </w:rPr>
        <w:t>Genome Biology</w:t>
      </w:r>
      <w:r w:rsidRPr="00A42304">
        <w:rPr>
          <w:noProof/>
        </w:rPr>
        <w:t xml:space="preserve">, </w:t>
      </w:r>
      <w:r w:rsidRPr="00A42304">
        <w:rPr>
          <w:b/>
          <w:noProof/>
        </w:rPr>
        <w:t>18</w:t>
      </w:r>
      <w:r w:rsidRPr="00A42304">
        <w:rPr>
          <w:noProof/>
        </w:rPr>
        <w:t>, 83.</w:t>
      </w:r>
    </w:p>
    <w:p w14:paraId="65F90970" w14:textId="77777777" w:rsidR="00A42304" w:rsidRPr="00A42304" w:rsidRDefault="00A42304" w:rsidP="00A42304">
      <w:pPr>
        <w:pStyle w:val="EndNoteBibliography"/>
        <w:ind w:left="720" w:hanging="720"/>
        <w:rPr>
          <w:noProof/>
        </w:rPr>
      </w:pPr>
      <w:r w:rsidRPr="00A42304">
        <w:rPr>
          <w:noProof/>
        </w:rPr>
        <w:t>3.</w:t>
      </w:r>
      <w:r w:rsidRPr="00A42304">
        <w:rPr>
          <w:noProof/>
        </w:rPr>
        <w:tab/>
        <w:t xml:space="preserve">Subramanian, I., Verma, S., Kumar, S., Jere, A. and Anamika, K. (2020) Multi-omics Data Integration, Interpretation, and Its Application. </w:t>
      </w:r>
      <w:r w:rsidRPr="00A42304">
        <w:rPr>
          <w:i/>
          <w:noProof/>
        </w:rPr>
        <w:t>Bioinform Biol Insights</w:t>
      </w:r>
      <w:r w:rsidRPr="00A42304">
        <w:rPr>
          <w:noProof/>
        </w:rPr>
        <w:t xml:space="preserve">, </w:t>
      </w:r>
      <w:r w:rsidRPr="00A42304">
        <w:rPr>
          <w:b/>
          <w:noProof/>
        </w:rPr>
        <w:t>14</w:t>
      </w:r>
      <w:r w:rsidRPr="00A42304">
        <w:rPr>
          <w:noProof/>
        </w:rPr>
        <w:t>, 1177932219899051.</w:t>
      </w:r>
    </w:p>
    <w:p w14:paraId="0EFBF51D" w14:textId="77777777" w:rsidR="00A42304" w:rsidRPr="00A42304" w:rsidRDefault="00A42304" w:rsidP="00A42304">
      <w:pPr>
        <w:pStyle w:val="EndNoteBibliography"/>
        <w:ind w:left="720" w:hanging="720"/>
        <w:rPr>
          <w:noProof/>
        </w:rPr>
      </w:pPr>
      <w:r w:rsidRPr="00A42304">
        <w:rPr>
          <w:noProof/>
        </w:rPr>
        <w:t>4.</w:t>
      </w:r>
      <w:r w:rsidRPr="00A42304">
        <w:rPr>
          <w:noProof/>
        </w:rPr>
        <w:tab/>
        <w:t xml:space="preserve">Zhou, G., Ewald, J. and Xia, J. (2021) OmicsAnalyst: a comprehensive web-based platform for visual analytics of multi-omics data. </w:t>
      </w:r>
      <w:r w:rsidRPr="00A42304">
        <w:rPr>
          <w:i/>
          <w:noProof/>
        </w:rPr>
        <w:t>Nucleic Acids Research</w:t>
      </w:r>
      <w:r w:rsidRPr="00A42304">
        <w:rPr>
          <w:noProof/>
        </w:rPr>
        <w:t xml:space="preserve">, </w:t>
      </w:r>
      <w:r w:rsidRPr="00A42304">
        <w:rPr>
          <w:b/>
          <w:noProof/>
        </w:rPr>
        <w:t>49</w:t>
      </w:r>
      <w:r w:rsidRPr="00A42304">
        <w:rPr>
          <w:noProof/>
        </w:rPr>
        <w:t>, W476-W482.</w:t>
      </w:r>
    </w:p>
    <w:p w14:paraId="2F43BB59" w14:textId="77777777" w:rsidR="00A42304" w:rsidRPr="00A42304" w:rsidRDefault="00A42304" w:rsidP="00A42304">
      <w:pPr>
        <w:pStyle w:val="EndNoteBibliography"/>
        <w:ind w:left="720" w:hanging="720"/>
        <w:rPr>
          <w:noProof/>
        </w:rPr>
      </w:pPr>
      <w:r w:rsidRPr="00A42304">
        <w:rPr>
          <w:noProof/>
        </w:rPr>
        <w:t>5.</w:t>
      </w:r>
      <w:r w:rsidRPr="00A42304">
        <w:rPr>
          <w:noProof/>
        </w:rPr>
        <w:tab/>
        <w:t xml:space="preserve">Krassowski, M., Das, V., Sahu, S.K. and Misra, B.B. (2020) State of the Field in Multi-Omics Research: From Computational Needs to Data Mining and Sharing. </w:t>
      </w:r>
      <w:r w:rsidRPr="00A42304">
        <w:rPr>
          <w:i/>
          <w:noProof/>
        </w:rPr>
        <w:t>Front Genet</w:t>
      </w:r>
      <w:r w:rsidRPr="00A42304">
        <w:rPr>
          <w:noProof/>
        </w:rPr>
        <w:t xml:space="preserve">, </w:t>
      </w:r>
      <w:r w:rsidRPr="00A42304">
        <w:rPr>
          <w:b/>
          <w:noProof/>
        </w:rPr>
        <w:t>11</w:t>
      </w:r>
      <w:r w:rsidRPr="00A42304">
        <w:rPr>
          <w:noProof/>
        </w:rPr>
        <w:t>, 610798.</w:t>
      </w:r>
    </w:p>
    <w:p w14:paraId="2E0E656C" w14:textId="77777777" w:rsidR="00A42304" w:rsidRPr="00A42304" w:rsidRDefault="00A42304" w:rsidP="00A42304">
      <w:pPr>
        <w:pStyle w:val="EndNoteBibliography"/>
        <w:ind w:left="720" w:hanging="720"/>
        <w:rPr>
          <w:noProof/>
        </w:rPr>
      </w:pPr>
      <w:r w:rsidRPr="00A42304">
        <w:rPr>
          <w:noProof/>
        </w:rPr>
        <w:t>6.</w:t>
      </w:r>
      <w:r w:rsidRPr="00A42304">
        <w:rPr>
          <w:noProof/>
        </w:rPr>
        <w:tab/>
        <w:t xml:space="preserve">Athieniti, E. and Spyrou, G.M. (2023) A guide to multi-omics data collection and integration for translational medicine. </w:t>
      </w:r>
      <w:r w:rsidRPr="00A42304">
        <w:rPr>
          <w:i/>
          <w:noProof/>
        </w:rPr>
        <w:t>Computational and Structural Biotechnology Journal</w:t>
      </w:r>
      <w:r w:rsidRPr="00A42304">
        <w:rPr>
          <w:noProof/>
        </w:rPr>
        <w:t xml:space="preserve">, </w:t>
      </w:r>
      <w:r w:rsidRPr="00A42304">
        <w:rPr>
          <w:b/>
          <w:noProof/>
        </w:rPr>
        <w:t>21</w:t>
      </w:r>
      <w:r w:rsidRPr="00A42304">
        <w:rPr>
          <w:noProof/>
        </w:rPr>
        <w:t>, 134-149.</w:t>
      </w:r>
    </w:p>
    <w:p w14:paraId="6903FA3E" w14:textId="77777777" w:rsidR="00A42304" w:rsidRPr="00A42304" w:rsidRDefault="00A42304" w:rsidP="00A42304">
      <w:pPr>
        <w:pStyle w:val="EndNoteBibliography"/>
        <w:ind w:left="720" w:hanging="720"/>
        <w:rPr>
          <w:noProof/>
        </w:rPr>
      </w:pPr>
      <w:r w:rsidRPr="00A42304">
        <w:rPr>
          <w:noProof/>
        </w:rPr>
        <w:t>7.</w:t>
      </w:r>
      <w:r w:rsidRPr="00A42304">
        <w:rPr>
          <w:noProof/>
        </w:rPr>
        <w:tab/>
        <w:t xml:space="preserve">Cavill, R., Jennen, D., Kleinjans, J. and Briedé, J.J. (2015) Transcriptomic and metabolomic data integration. </w:t>
      </w:r>
      <w:r w:rsidRPr="00A42304">
        <w:rPr>
          <w:i/>
          <w:noProof/>
        </w:rPr>
        <w:t>Briefings in Bioinformatics</w:t>
      </w:r>
      <w:r w:rsidRPr="00A42304">
        <w:rPr>
          <w:noProof/>
        </w:rPr>
        <w:t xml:space="preserve">, </w:t>
      </w:r>
      <w:r w:rsidRPr="00A42304">
        <w:rPr>
          <w:b/>
          <w:noProof/>
        </w:rPr>
        <w:t>17</w:t>
      </w:r>
      <w:r w:rsidRPr="00A42304">
        <w:rPr>
          <w:noProof/>
        </w:rPr>
        <w:t>, 891-901.</w:t>
      </w:r>
    </w:p>
    <w:p w14:paraId="385E01DA" w14:textId="77777777" w:rsidR="00A42304" w:rsidRPr="00A42304" w:rsidRDefault="00A42304" w:rsidP="00A42304">
      <w:pPr>
        <w:pStyle w:val="EndNoteBibliography"/>
        <w:ind w:left="720" w:hanging="720"/>
        <w:rPr>
          <w:noProof/>
        </w:rPr>
      </w:pPr>
      <w:r w:rsidRPr="00A42304">
        <w:rPr>
          <w:noProof/>
        </w:rPr>
        <w:t>8.</w:t>
      </w:r>
      <w:r w:rsidRPr="00A42304">
        <w:rPr>
          <w:noProof/>
        </w:rPr>
        <w:tab/>
        <w:t xml:space="preserve">Chong, J. and Xia, J. (2017) Computational Approaches for Integrative Analysis of the Metabolome and Microbiome. </w:t>
      </w:r>
      <w:r w:rsidRPr="00A42304">
        <w:rPr>
          <w:i/>
          <w:noProof/>
        </w:rPr>
        <w:t>Metabolites</w:t>
      </w:r>
      <w:r w:rsidRPr="00A42304">
        <w:rPr>
          <w:noProof/>
        </w:rPr>
        <w:t xml:space="preserve">, </w:t>
      </w:r>
      <w:r w:rsidRPr="00A42304">
        <w:rPr>
          <w:b/>
          <w:noProof/>
        </w:rPr>
        <w:t>7</w:t>
      </w:r>
      <w:r w:rsidRPr="00A42304">
        <w:rPr>
          <w:noProof/>
        </w:rPr>
        <w:t>, 62.</w:t>
      </w:r>
    </w:p>
    <w:p w14:paraId="1DFE7695" w14:textId="77777777" w:rsidR="00A42304" w:rsidRPr="00A42304" w:rsidRDefault="00A42304" w:rsidP="00A42304">
      <w:pPr>
        <w:pStyle w:val="EndNoteBibliography"/>
        <w:ind w:left="720" w:hanging="720"/>
        <w:rPr>
          <w:noProof/>
        </w:rPr>
      </w:pPr>
      <w:r w:rsidRPr="00A42304">
        <w:rPr>
          <w:noProof/>
        </w:rPr>
        <w:t>9.</w:t>
      </w:r>
      <w:r w:rsidRPr="00A42304">
        <w:rPr>
          <w:noProof/>
        </w:rPr>
        <w:tab/>
        <w:t xml:space="preserve">Li, Y., Chen, Y., Zhou, L., You, S., Deng, H., Chen, Y., Alseekh, S., Yuan, Y., Fu, R. and Zhang, Z. (2020) MicroTom metabolic network: rewiring tomato metabolic regulatory network throughout the growth cycle. </w:t>
      </w:r>
      <w:r w:rsidRPr="00A42304">
        <w:rPr>
          <w:i/>
          <w:noProof/>
        </w:rPr>
        <w:t>Molecular plant</w:t>
      </w:r>
      <w:r w:rsidRPr="00A42304">
        <w:rPr>
          <w:noProof/>
        </w:rPr>
        <w:t xml:space="preserve">, </w:t>
      </w:r>
      <w:r w:rsidRPr="00A42304">
        <w:rPr>
          <w:b/>
          <w:noProof/>
        </w:rPr>
        <w:t>13</w:t>
      </w:r>
      <w:r w:rsidRPr="00A42304">
        <w:rPr>
          <w:noProof/>
        </w:rPr>
        <w:t>, 1203-1218.</w:t>
      </w:r>
    </w:p>
    <w:p w14:paraId="20FAD883" w14:textId="77777777" w:rsidR="00A42304" w:rsidRPr="00A42304" w:rsidRDefault="00A42304" w:rsidP="00A42304">
      <w:pPr>
        <w:pStyle w:val="EndNoteBibliography"/>
        <w:ind w:left="720" w:hanging="720"/>
        <w:rPr>
          <w:noProof/>
        </w:rPr>
      </w:pPr>
      <w:r w:rsidRPr="00A42304">
        <w:rPr>
          <w:noProof/>
        </w:rPr>
        <w:t>10.</w:t>
      </w:r>
      <w:r w:rsidRPr="00A42304">
        <w:rPr>
          <w:noProof/>
        </w:rPr>
        <w:tab/>
        <w:t xml:space="preserve">Yang, C., Shen, S., Zhou, S., Li, Y., Mao, Y., Zhou, J., Shi, Y., An, L., Zhou, Q. and Peng, W. (2022) Rice metabolic regulatory network spanning the entire life cycle. </w:t>
      </w:r>
      <w:r w:rsidRPr="00A42304">
        <w:rPr>
          <w:i/>
          <w:noProof/>
        </w:rPr>
        <w:t>Molecular Plant</w:t>
      </w:r>
      <w:r w:rsidRPr="00A42304">
        <w:rPr>
          <w:noProof/>
        </w:rPr>
        <w:t xml:space="preserve">, </w:t>
      </w:r>
      <w:r w:rsidRPr="00A42304">
        <w:rPr>
          <w:b/>
          <w:noProof/>
        </w:rPr>
        <w:t>15</w:t>
      </w:r>
      <w:r w:rsidRPr="00A42304">
        <w:rPr>
          <w:noProof/>
        </w:rPr>
        <w:t>, 258-275.</w:t>
      </w:r>
    </w:p>
    <w:p w14:paraId="4D455D4C" w14:textId="77777777" w:rsidR="00A42304" w:rsidRPr="00A42304" w:rsidRDefault="00A42304" w:rsidP="00A42304">
      <w:pPr>
        <w:pStyle w:val="EndNoteBibliography"/>
        <w:ind w:left="720" w:hanging="720"/>
        <w:rPr>
          <w:noProof/>
        </w:rPr>
      </w:pPr>
      <w:r w:rsidRPr="00A42304">
        <w:rPr>
          <w:noProof/>
        </w:rPr>
        <w:t>11.</w:t>
      </w:r>
      <w:r w:rsidRPr="00A42304">
        <w:rPr>
          <w:noProof/>
        </w:rPr>
        <w:tab/>
        <w:t xml:space="preserve">Rockwood, A.L., Crockett, D.K., Oliphant, J.R. and Elenitoba-Johnson, K.S. (2005) Sequence alignment by cross-correlation. </w:t>
      </w:r>
      <w:r w:rsidRPr="00A42304">
        <w:rPr>
          <w:i/>
          <w:noProof/>
        </w:rPr>
        <w:t>J Biomol Tech</w:t>
      </w:r>
      <w:r w:rsidRPr="00A42304">
        <w:rPr>
          <w:noProof/>
        </w:rPr>
        <w:t xml:space="preserve">, </w:t>
      </w:r>
      <w:r w:rsidRPr="00A42304">
        <w:rPr>
          <w:b/>
          <w:noProof/>
        </w:rPr>
        <w:t>16</w:t>
      </w:r>
      <w:r w:rsidRPr="00A42304">
        <w:rPr>
          <w:noProof/>
        </w:rPr>
        <w:t>, 453-458.</w:t>
      </w:r>
    </w:p>
    <w:p w14:paraId="49855483" w14:textId="77777777" w:rsidR="00A42304" w:rsidRPr="00A42304" w:rsidRDefault="00A42304" w:rsidP="00A42304">
      <w:pPr>
        <w:pStyle w:val="EndNoteBibliography"/>
        <w:ind w:left="720" w:hanging="720"/>
        <w:rPr>
          <w:noProof/>
        </w:rPr>
      </w:pPr>
      <w:r w:rsidRPr="00A42304">
        <w:rPr>
          <w:noProof/>
        </w:rPr>
        <w:lastRenderedPageBreak/>
        <w:t>12.</w:t>
      </w:r>
      <w:r w:rsidRPr="00A42304">
        <w:rPr>
          <w:noProof/>
        </w:rPr>
        <w:tab/>
        <w:t xml:space="preserve">Skutkova, H., Vitek, M., Babula, P., Kizek, R. and Provaznik, I. (2013) Classification of genomic signals using dynamic time warping. </w:t>
      </w:r>
      <w:r w:rsidRPr="00A42304">
        <w:rPr>
          <w:i/>
          <w:noProof/>
        </w:rPr>
        <w:t>BMC Bioinformatics</w:t>
      </w:r>
      <w:r w:rsidRPr="00A42304">
        <w:rPr>
          <w:noProof/>
        </w:rPr>
        <w:t xml:space="preserve">, </w:t>
      </w:r>
      <w:r w:rsidRPr="00A42304">
        <w:rPr>
          <w:b/>
          <w:noProof/>
        </w:rPr>
        <w:t>14</w:t>
      </w:r>
      <w:r w:rsidRPr="00A42304">
        <w:rPr>
          <w:noProof/>
        </w:rPr>
        <w:t>, S1.</w:t>
      </w:r>
    </w:p>
    <w:p w14:paraId="1B6C2152" w14:textId="77777777" w:rsidR="00A42304" w:rsidRPr="00A42304" w:rsidRDefault="00A42304" w:rsidP="00A42304">
      <w:pPr>
        <w:pStyle w:val="EndNoteBibliography"/>
        <w:ind w:left="720" w:hanging="720"/>
        <w:rPr>
          <w:noProof/>
        </w:rPr>
      </w:pPr>
      <w:r w:rsidRPr="00A42304">
        <w:rPr>
          <w:noProof/>
        </w:rPr>
        <w:t>13.</w:t>
      </w:r>
      <w:r w:rsidRPr="00A42304">
        <w:rPr>
          <w:noProof/>
        </w:rPr>
        <w:tab/>
        <w:t xml:space="preserve">Seoane, J.A., Campbell, C., Day, I.N., Casas, J.P. and Gaunt, T.R. (2014) Canonical correlation analysis for gene-based pleiotropy discovery. </w:t>
      </w:r>
      <w:r w:rsidRPr="00A42304">
        <w:rPr>
          <w:i/>
          <w:noProof/>
        </w:rPr>
        <w:t>PLoS Comput Biol</w:t>
      </w:r>
      <w:r w:rsidRPr="00A42304">
        <w:rPr>
          <w:noProof/>
        </w:rPr>
        <w:t xml:space="preserve">, </w:t>
      </w:r>
      <w:r w:rsidRPr="00A42304">
        <w:rPr>
          <w:b/>
          <w:noProof/>
        </w:rPr>
        <w:t>10</w:t>
      </w:r>
      <w:r w:rsidRPr="00A42304">
        <w:rPr>
          <w:noProof/>
        </w:rPr>
        <w:t>, e1003876.</w:t>
      </w:r>
    </w:p>
    <w:p w14:paraId="075492E8" w14:textId="77777777" w:rsidR="00A42304" w:rsidRPr="00A42304" w:rsidRDefault="00A42304" w:rsidP="00A42304">
      <w:pPr>
        <w:pStyle w:val="EndNoteBibliography"/>
        <w:ind w:left="720" w:hanging="720"/>
        <w:rPr>
          <w:noProof/>
        </w:rPr>
      </w:pPr>
      <w:r w:rsidRPr="00A42304">
        <w:rPr>
          <w:noProof/>
        </w:rPr>
        <w:t>14.</w:t>
      </w:r>
      <w:r w:rsidRPr="00A42304">
        <w:rPr>
          <w:noProof/>
        </w:rPr>
        <w:tab/>
        <w:t>Jiang, M.Z., Aguet, F., Ardlie, K., Chen, J., Cornell, E., Cruz, D., Durda, P., Gabriel, S.B., Gerszten, R.E., Guo, X.</w:t>
      </w:r>
      <w:r w:rsidRPr="00A42304">
        <w:rPr>
          <w:i/>
          <w:noProof/>
        </w:rPr>
        <w:t xml:space="preserve"> et al.</w:t>
      </w:r>
      <w:r w:rsidRPr="00A42304">
        <w:rPr>
          <w:noProof/>
        </w:rPr>
        <w:t xml:space="preserve"> (2023) Canonical correlation analysis for multi-omics: Application to cross-cohort analysis. </w:t>
      </w:r>
      <w:r w:rsidRPr="00A42304">
        <w:rPr>
          <w:i/>
          <w:noProof/>
        </w:rPr>
        <w:t>PLoS Genet</w:t>
      </w:r>
      <w:r w:rsidRPr="00A42304">
        <w:rPr>
          <w:noProof/>
        </w:rPr>
        <w:t xml:space="preserve">, </w:t>
      </w:r>
      <w:r w:rsidRPr="00A42304">
        <w:rPr>
          <w:b/>
          <w:noProof/>
        </w:rPr>
        <w:t>19</w:t>
      </w:r>
      <w:r w:rsidRPr="00A42304">
        <w:rPr>
          <w:noProof/>
        </w:rPr>
        <w:t>, e1010517.</w:t>
      </w:r>
    </w:p>
    <w:p w14:paraId="0B84F05A" w14:textId="77777777" w:rsidR="00A42304" w:rsidRPr="00A42304" w:rsidRDefault="00A42304" w:rsidP="00A42304">
      <w:pPr>
        <w:pStyle w:val="EndNoteBibliography"/>
        <w:ind w:left="720" w:hanging="720"/>
        <w:rPr>
          <w:noProof/>
        </w:rPr>
      </w:pPr>
      <w:r w:rsidRPr="00A42304">
        <w:rPr>
          <w:noProof/>
        </w:rPr>
        <w:t>15.</w:t>
      </w:r>
      <w:r w:rsidRPr="00A42304">
        <w:rPr>
          <w:noProof/>
        </w:rPr>
        <w:tab/>
        <w:t xml:space="preserve">Yuan, A.E. and Shou, W. (2022) Data-driven causal analysis of observational biological time series. </w:t>
      </w:r>
      <w:r w:rsidRPr="00A42304">
        <w:rPr>
          <w:i/>
          <w:noProof/>
        </w:rPr>
        <w:t>eLife</w:t>
      </w:r>
      <w:r w:rsidRPr="00A42304">
        <w:rPr>
          <w:noProof/>
        </w:rPr>
        <w:t xml:space="preserve">, </w:t>
      </w:r>
      <w:r w:rsidRPr="00A42304">
        <w:rPr>
          <w:b/>
          <w:noProof/>
        </w:rPr>
        <w:t>11</w:t>
      </w:r>
      <w:r w:rsidRPr="00A42304">
        <w:rPr>
          <w:noProof/>
        </w:rPr>
        <w:t>, e72518.</w:t>
      </w:r>
    </w:p>
    <w:p w14:paraId="14D09F2A" w14:textId="77777777" w:rsidR="00A42304" w:rsidRPr="00A42304" w:rsidRDefault="00A42304" w:rsidP="00A42304">
      <w:pPr>
        <w:pStyle w:val="EndNoteBibliography"/>
        <w:ind w:left="720" w:hanging="720"/>
        <w:rPr>
          <w:noProof/>
        </w:rPr>
      </w:pPr>
      <w:r w:rsidRPr="00A42304">
        <w:rPr>
          <w:noProof/>
        </w:rPr>
        <w:t>16.</w:t>
      </w:r>
      <w:r w:rsidRPr="00A42304">
        <w:rPr>
          <w:noProof/>
        </w:rPr>
        <w:tab/>
        <w:t xml:space="preserve">Heerah, S., Molinari, R., Guerrier, S. and Marshall-Colon, A. (2021) Granger-causal testing for irregularly sampled time series with application to nitrogen signalling in Arabidopsis. </w:t>
      </w:r>
      <w:r w:rsidRPr="00A42304">
        <w:rPr>
          <w:i/>
          <w:noProof/>
        </w:rPr>
        <w:t>Bioinformatics</w:t>
      </w:r>
      <w:r w:rsidRPr="00A42304">
        <w:rPr>
          <w:noProof/>
        </w:rPr>
        <w:t xml:space="preserve">, </w:t>
      </w:r>
      <w:r w:rsidRPr="00A42304">
        <w:rPr>
          <w:b/>
          <w:noProof/>
        </w:rPr>
        <w:t>37</w:t>
      </w:r>
      <w:r w:rsidRPr="00A42304">
        <w:rPr>
          <w:noProof/>
        </w:rPr>
        <w:t>, 2450-2460.</w:t>
      </w:r>
    </w:p>
    <w:p w14:paraId="42D6053E" w14:textId="77777777" w:rsidR="00A42304" w:rsidRPr="00A42304" w:rsidRDefault="00A42304" w:rsidP="00A42304">
      <w:pPr>
        <w:pStyle w:val="EndNoteBibliography"/>
        <w:ind w:left="720" w:hanging="720"/>
        <w:rPr>
          <w:noProof/>
        </w:rPr>
      </w:pPr>
      <w:r w:rsidRPr="00A42304">
        <w:rPr>
          <w:noProof/>
        </w:rPr>
        <w:t>17.</w:t>
      </w:r>
      <w:r w:rsidRPr="00A42304">
        <w:rPr>
          <w:noProof/>
        </w:rPr>
        <w:tab/>
        <w:t xml:space="preserve">Ye, H., Deyle, E.R., Gilarranz, L.J. and Sugihara, G. (2015) Distinguishing time-delayed causal interactions using convergent cross mapping. </w:t>
      </w:r>
      <w:r w:rsidRPr="00A42304">
        <w:rPr>
          <w:i/>
          <w:noProof/>
        </w:rPr>
        <w:t>Scientific Reports</w:t>
      </w:r>
      <w:r w:rsidRPr="00A42304">
        <w:rPr>
          <w:noProof/>
        </w:rPr>
        <w:t xml:space="preserve">, </w:t>
      </w:r>
      <w:r w:rsidRPr="00A42304">
        <w:rPr>
          <w:b/>
          <w:noProof/>
        </w:rPr>
        <w:t>5</w:t>
      </w:r>
      <w:r w:rsidRPr="00A42304">
        <w:rPr>
          <w:noProof/>
        </w:rPr>
        <w:t>, 14750.</w:t>
      </w:r>
    </w:p>
    <w:p w14:paraId="1A48732D" w14:textId="77777777" w:rsidR="00A42304" w:rsidRPr="00A42304" w:rsidRDefault="00A42304" w:rsidP="00A42304">
      <w:pPr>
        <w:pStyle w:val="EndNoteBibliography"/>
        <w:ind w:left="720" w:hanging="720"/>
        <w:rPr>
          <w:noProof/>
        </w:rPr>
      </w:pPr>
      <w:r w:rsidRPr="00A42304">
        <w:rPr>
          <w:noProof/>
        </w:rPr>
        <w:t>18.</w:t>
      </w:r>
      <w:r w:rsidRPr="00A42304">
        <w:rPr>
          <w:noProof/>
        </w:rPr>
        <w:tab/>
        <w:t xml:space="preserve">Stokes, P.A. and Purdon, P.L. (2017) A study of problems encountered in Granger causality analysis from a neuroscience perspective. </w:t>
      </w:r>
      <w:r w:rsidRPr="00A42304">
        <w:rPr>
          <w:i/>
          <w:noProof/>
        </w:rPr>
        <w:t>Proc Natl Acad Sci U S A</w:t>
      </w:r>
      <w:r w:rsidRPr="00A42304">
        <w:rPr>
          <w:noProof/>
        </w:rPr>
        <w:t xml:space="preserve">, </w:t>
      </w:r>
      <w:r w:rsidRPr="00A42304">
        <w:rPr>
          <w:b/>
          <w:noProof/>
        </w:rPr>
        <w:t>114</w:t>
      </w:r>
      <w:r w:rsidRPr="00A42304">
        <w:rPr>
          <w:noProof/>
        </w:rPr>
        <w:t>, E7063-e7072.</w:t>
      </w:r>
    </w:p>
    <w:p w14:paraId="7E06FACC" w14:textId="77777777" w:rsidR="00A42304" w:rsidRPr="00A42304" w:rsidRDefault="00A42304" w:rsidP="00A42304">
      <w:pPr>
        <w:pStyle w:val="EndNoteBibliography"/>
        <w:ind w:left="720" w:hanging="720"/>
        <w:rPr>
          <w:noProof/>
        </w:rPr>
      </w:pPr>
      <w:r w:rsidRPr="00A42304">
        <w:rPr>
          <w:noProof/>
        </w:rPr>
        <w:t>19.</w:t>
      </w:r>
      <w:r w:rsidRPr="00A42304">
        <w:rPr>
          <w:noProof/>
        </w:rPr>
        <w:tab/>
        <w:t xml:space="preserve">Arora, S., Pattwell, S.S., Holland, E.C. and Bolouri, H. (2020) Variability in estimated gene expression among commonly used RNA-seq pipelines. </w:t>
      </w:r>
      <w:r w:rsidRPr="00A42304">
        <w:rPr>
          <w:i/>
          <w:noProof/>
        </w:rPr>
        <w:t>Scientific Reports</w:t>
      </w:r>
      <w:r w:rsidRPr="00A42304">
        <w:rPr>
          <w:noProof/>
        </w:rPr>
        <w:t xml:space="preserve">, </w:t>
      </w:r>
      <w:r w:rsidRPr="00A42304">
        <w:rPr>
          <w:b/>
          <w:noProof/>
        </w:rPr>
        <w:t>10</w:t>
      </w:r>
      <w:r w:rsidRPr="00A42304">
        <w:rPr>
          <w:noProof/>
        </w:rPr>
        <w:t>, 2734.</w:t>
      </w:r>
    </w:p>
    <w:p w14:paraId="101594B7" w14:textId="77777777" w:rsidR="00A42304" w:rsidRPr="00A42304" w:rsidRDefault="00A42304" w:rsidP="00A42304">
      <w:pPr>
        <w:pStyle w:val="EndNoteBibliography"/>
        <w:ind w:left="720" w:hanging="720"/>
        <w:rPr>
          <w:noProof/>
        </w:rPr>
      </w:pPr>
      <w:r w:rsidRPr="00A42304">
        <w:rPr>
          <w:noProof/>
        </w:rPr>
        <w:t>20.</w:t>
      </w:r>
      <w:r w:rsidRPr="00A42304">
        <w:rPr>
          <w:noProof/>
        </w:rPr>
        <w:tab/>
        <w:t xml:space="preserve">Love, M.I., Huber, W. and Anders, S. (2014) Moderated estimation of fold change and dispersion for RNA-seq data with DESeq2. </w:t>
      </w:r>
      <w:r w:rsidRPr="00A42304">
        <w:rPr>
          <w:i/>
          <w:noProof/>
        </w:rPr>
        <w:t>Genome Biology</w:t>
      </w:r>
      <w:r w:rsidRPr="00A42304">
        <w:rPr>
          <w:noProof/>
        </w:rPr>
        <w:t xml:space="preserve">, </w:t>
      </w:r>
      <w:r w:rsidRPr="00A42304">
        <w:rPr>
          <w:b/>
          <w:noProof/>
        </w:rPr>
        <w:t>15</w:t>
      </w:r>
      <w:r w:rsidRPr="00A42304">
        <w:rPr>
          <w:noProof/>
        </w:rPr>
        <w:t>, 550.</w:t>
      </w:r>
    </w:p>
    <w:p w14:paraId="55C3DD9C" w14:textId="77777777" w:rsidR="00A42304" w:rsidRPr="00A42304" w:rsidRDefault="00A42304" w:rsidP="00A42304">
      <w:pPr>
        <w:pStyle w:val="EndNoteBibliography"/>
        <w:ind w:left="720" w:hanging="720"/>
        <w:rPr>
          <w:noProof/>
        </w:rPr>
      </w:pPr>
      <w:r w:rsidRPr="00A42304">
        <w:rPr>
          <w:noProof/>
        </w:rPr>
        <w:t>21.</w:t>
      </w:r>
      <w:r w:rsidRPr="00A42304">
        <w:rPr>
          <w:noProof/>
        </w:rPr>
        <w:tab/>
        <w:t xml:space="preserve">Ye, J., Coulouris, G., Zaretskaya, I., Cutcutache, I., Rozen, S. and Madden, T.L. (2012) Primer-BLAST: a tool to design target-specific primers for polymerase chain reaction. </w:t>
      </w:r>
      <w:r w:rsidRPr="00A42304">
        <w:rPr>
          <w:i/>
          <w:noProof/>
        </w:rPr>
        <w:t>BMC Bioinformatics</w:t>
      </w:r>
      <w:r w:rsidRPr="00A42304">
        <w:rPr>
          <w:noProof/>
        </w:rPr>
        <w:t xml:space="preserve">, </w:t>
      </w:r>
      <w:r w:rsidRPr="00A42304">
        <w:rPr>
          <w:b/>
          <w:noProof/>
        </w:rPr>
        <w:t>13</w:t>
      </w:r>
      <w:r w:rsidRPr="00A42304">
        <w:rPr>
          <w:noProof/>
        </w:rPr>
        <w:t>, 134.</w:t>
      </w:r>
    </w:p>
    <w:p w14:paraId="14E07691" w14:textId="77777777" w:rsidR="00A42304" w:rsidRPr="00A42304" w:rsidRDefault="00A42304" w:rsidP="00A42304">
      <w:pPr>
        <w:pStyle w:val="EndNoteBibliography"/>
        <w:ind w:left="720" w:hanging="720"/>
        <w:rPr>
          <w:noProof/>
        </w:rPr>
      </w:pPr>
      <w:r w:rsidRPr="00A42304">
        <w:rPr>
          <w:noProof/>
        </w:rPr>
        <w:t>22.</w:t>
      </w:r>
      <w:r w:rsidRPr="00A42304">
        <w:rPr>
          <w:noProof/>
        </w:rPr>
        <w:tab/>
        <w:t xml:space="preserve">Cantalapiedra, C.P., Hernández-Plaza, A., Letunic, I., Bork, P. and Huerta-Cepas, J. (2021) eggNOG-mapper v2: Functional Annotation, Orthology Assignments, and Domain Prediction at the Metagenomic Scale. </w:t>
      </w:r>
      <w:r w:rsidRPr="00A42304">
        <w:rPr>
          <w:i/>
          <w:noProof/>
        </w:rPr>
        <w:t>Molecular Biology and Evolution</w:t>
      </w:r>
      <w:r w:rsidRPr="00A42304">
        <w:rPr>
          <w:noProof/>
        </w:rPr>
        <w:t xml:space="preserve">, </w:t>
      </w:r>
      <w:r w:rsidRPr="00A42304">
        <w:rPr>
          <w:b/>
          <w:noProof/>
        </w:rPr>
        <w:t>38</w:t>
      </w:r>
      <w:r w:rsidRPr="00A42304">
        <w:rPr>
          <w:noProof/>
        </w:rPr>
        <w:t>, 5825-5829.</w:t>
      </w:r>
    </w:p>
    <w:p w14:paraId="5C4FF198" w14:textId="77777777" w:rsidR="00A42304" w:rsidRPr="00A42304" w:rsidRDefault="00A42304" w:rsidP="00A42304">
      <w:pPr>
        <w:pStyle w:val="EndNoteBibliography"/>
        <w:ind w:left="720" w:hanging="720"/>
        <w:rPr>
          <w:noProof/>
        </w:rPr>
      </w:pPr>
      <w:r w:rsidRPr="00A42304">
        <w:rPr>
          <w:noProof/>
        </w:rPr>
        <w:t>23.</w:t>
      </w:r>
      <w:r w:rsidRPr="00A42304">
        <w:rPr>
          <w:noProof/>
        </w:rPr>
        <w:tab/>
        <w:t xml:space="preserve">Kumar, L. and M, E.F. (2007) Mfuzz: a software package for soft clustering of microarray data. </w:t>
      </w:r>
      <w:r w:rsidRPr="00A42304">
        <w:rPr>
          <w:i/>
          <w:noProof/>
        </w:rPr>
        <w:t>Bioinformation</w:t>
      </w:r>
      <w:r w:rsidRPr="00A42304">
        <w:rPr>
          <w:noProof/>
        </w:rPr>
        <w:t xml:space="preserve">, </w:t>
      </w:r>
      <w:r w:rsidRPr="00A42304">
        <w:rPr>
          <w:b/>
          <w:noProof/>
        </w:rPr>
        <w:t>2</w:t>
      </w:r>
      <w:r w:rsidRPr="00A42304">
        <w:rPr>
          <w:noProof/>
        </w:rPr>
        <w:t>, 5-7.</w:t>
      </w:r>
    </w:p>
    <w:p w14:paraId="122CE961" w14:textId="77777777" w:rsidR="00A42304" w:rsidRPr="00A42304" w:rsidRDefault="00A42304" w:rsidP="00A42304">
      <w:pPr>
        <w:pStyle w:val="EndNoteBibliography"/>
        <w:ind w:left="720" w:hanging="720"/>
        <w:rPr>
          <w:noProof/>
        </w:rPr>
      </w:pPr>
      <w:r w:rsidRPr="00A42304">
        <w:rPr>
          <w:noProof/>
        </w:rPr>
        <w:t>24.</w:t>
      </w:r>
      <w:r w:rsidRPr="00A42304">
        <w:rPr>
          <w:noProof/>
        </w:rPr>
        <w:tab/>
        <w:t xml:space="preserve">Chen, S., Zhou, Y., Chen, Y. and Gu, J. (2018) fastp: an ultra-fast all-in-one FASTQ preprocessor. </w:t>
      </w:r>
      <w:r w:rsidRPr="00A42304">
        <w:rPr>
          <w:i/>
          <w:noProof/>
        </w:rPr>
        <w:t>Bioinformatics</w:t>
      </w:r>
      <w:r w:rsidRPr="00A42304">
        <w:rPr>
          <w:noProof/>
        </w:rPr>
        <w:t xml:space="preserve">, </w:t>
      </w:r>
      <w:r w:rsidRPr="00A42304">
        <w:rPr>
          <w:b/>
          <w:noProof/>
        </w:rPr>
        <w:t>34</w:t>
      </w:r>
      <w:r w:rsidRPr="00A42304">
        <w:rPr>
          <w:noProof/>
        </w:rPr>
        <w:t>, i884-i890.</w:t>
      </w:r>
    </w:p>
    <w:p w14:paraId="2089E91D" w14:textId="77777777" w:rsidR="00A42304" w:rsidRPr="00A42304" w:rsidRDefault="00A42304" w:rsidP="00A42304">
      <w:pPr>
        <w:pStyle w:val="EndNoteBibliography"/>
        <w:ind w:left="720" w:hanging="720"/>
        <w:rPr>
          <w:noProof/>
        </w:rPr>
      </w:pPr>
      <w:r w:rsidRPr="00A42304">
        <w:rPr>
          <w:noProof/>
        </w:rPr>
        <w:t>25.</w:t>
      </w:r>
      <w:r w:rsidRPr="00A42304">
        <w:rPr>
          <w:noProof/>
        </w:rPr>
        <w:tab/>
        <w:t>Kim, S., Park, J., Yeom, S.I., Kim, Y.M., Seo, E., Kim, K.T., Kim, M.S., Lee, J.M., Cheong, K., Shin, H.S.</w:t>
      </w:r>
      <w:r w:rsidRPr="00A42304">
        <w:rPr>
          <w:i/>
          <w:noProof/>
        </w:rPr>
        <w:t xml:space="preserve"> et al.</w:t>
      </w:r>
      <w:r w:rsidRPr="00A42304">
        <w:rPr>
          <w:noProof/>
        </w:rPr>
        <w:t xml:space="preserve"> (2017) New reference genome sequences of hot pepper reveal the massive evolution of plant disease-resistance genes by retroduplication. </w:t>
      </w:r>
      <w:r w:rsidRPr="00A42304">
        <w:rPr>
          <w:i/>
          <w:noProof/>
        </w:rPr>
        <w:t>Genome Biol</w:t>
      </w:r>
      <w:r w:rsidRPr="00A42304">
        <w:rPr>
          <w:noProof/>
        </w:rPr>
        <w:t xml:space="preserve">, </w:t>
      </w:r>
      <w:r w:rsidRPr="00A42304">
        <w:rPr>
          <w:b/>
          <w:noProof/>
        </w:rPr>
        <w:t>18</w:t>
      </w:r>
      <w:r w:rsidRPr="00A42304">
        <w:rPr>
          <w:noProof/>
        </w:rPr>
        <w:t>, 210.</w:t>
      </w:r>
    </w:p>
    <w:p w14:paraId="2EA6383C" w14:textId="77777777" w:rsidR="00A42304" w:rsidRPr="00A42304" w:rsidRDefault="00A42304" w:rsidP="00A42304">
      <w:pPr>
        <w:pStyle w:val="EndNoteBibliography"/>
        <w:ind w:left="720" w:hanging="720"/>
        <w:rPr>
          <w:noProof/>
        </w:rPr>
      </w:pPr>
      <w:r w:rsidRPr="00A42304">
        <w:rPr>
          <w:noProof/>
        </w:rPr>
        <w:t>26.</w:t>
      </w:r>
      <w:r w:rsidRPr="00A42304">
        <w:rPr>
          <w:noProof/>
        </w:rPr>
        <w:tab/>
        <w:t xml:space="preserve">Dobin, A., Davis, C.A., Schlesinger, F., Drenkow, J., Zaleski, C., Jha, S., Batut, P., Chaisson, M. and Gingeras, T.R. (2013) STAR: ultrafast universal RNA-seq aligner. </w:t>
      </w:r>
      <w:r w:rsidRPr="00A42304">
        <w:rPr>
          <w:i/>
          <w:noProof/>
        </w:rPr>
        <w:t>Bioinformatics</w:t>
      </w:r>
      <w:r w:rsidRPr="00A42304">
        <w:rPr>
          <w:noProof/>
        </w:rPr>
        <w:t xml:space="preserve">, </w:t>
      </w:r>
      <w:r w:rsidRPr="00A42304">
        <w:rPr>
          <w:b/>
          <w:noProof/>
        </w:rPr>
        <w:t>29</w:t>
      </w:r>
      <w:r w:rsidRPr="00A42304">
        <w:rPr>
          <w:noProof/>
        </w:rPr>
        <w:t>, 15-21.</w:t>
      </w:r>
    </w:p>
    <w:p w14:paraId="3F58C2CB" w14:textId="77777777" w:rsidR="00A42304" w:rsidRPr="00A42304" w:rsidRDefault="00A42304" w:rsidP="00A42304">
      <w:pPr>
        <w:pStyle w:val="EndNoteBibliography"/>
        <w:ind w:left="720" w:hanging="720"/>
        <w:rPr>
          <w:noProof/>
        </w:rPr>
      </w:pPr>
      <w:r w:rsidRPr="00A42304">
        <w:rPr>
          <w:noProof/>
        </w:rPr>
        <w:t>27.</w:t>
      </w:r>
      <w:r w:rsidRPr="00A42304">
        <w:rPr>
          <w:noProof/>
        </w:rPr>
        <w:tab/>
        <w:t xml:space="preserve">Pertea, M., Pertea, G.M., Antonescu, C.M., Chang, T.-C., Mendell, J.T. and Salzberg, S.L. (2015) StringTie enables improved reconstruction of a transcriptome from RNA-seq reads. </w:t>
      </w:r>
      <w:r w:rsidRPr="00A42304">
        <w:rPr>
          <w:i/>
          <w:noProof/>
        </w:rPr>
        <w:t>Nature Biotechnology</w:t>
      </w:r>
      <w:r w:rsidRPr="00A42304">
        <w:rPr>
          <w:noProof/>
        </w:rPr>
        <w:t xml:space="preserve">, </w:t>
      </w:r>
      <w:r w:rsidRPr="00A42304">
        <w:rPr>
          <w:b/>
          <w:noProof/>
        </w:rPr>
        <w:t>33</w:t>
      </w:r>
      <w:r w:rsidRPr="00A42304">
        <w:rPr>
          <w:noProof/>
        </w:rPr>
        <w:t>, 290-295.</w:t>
      </w:r>
    </w:p>
    <w:p w14:paraId="7FD9125E" w14:textId="77777777" w:rsidR="00A42304" w:rsidRPr="00A42304" w:rsidRDefault="00A42304" w:rsidP="00A42304">
      <w:pPr>
        <w:pStyle w:val="EndNoteBibliography"/>
        <w:ind w:left="720" w:hanging="720"/>
        <w:rPr>
          <w:noProof/>
        </w:rPr>
      </w:pPr>
      <w:r w:rsidRPr="00A42304">
        <w:rPr>
          <w:noProof/>
        </w:rPr>
        <w:t>28.</w:t>
      </w:r>
      <w:r w:rsidRPr="00A42304">
        <w:rPr>
          <w:noProof/>
        </w:rPr>
        <w:tab/>
        <w:t xml:space="preserve">Fattori, V., Hohmann, M.S., Rossaneis, A.C., Pinho-Ribeiro, F.A. and Verri, W.A. (2016) Capsaicin: Current Understanding of Its Mechanisms and Therapy of Pain and Other Pre-Clinical and Clinical Uses. </w:t>
      </w:r>
      <w:r w:rsidRPr="00A42304">
        <w:rPr>
          <w:i/>
          <w:noProof/>
        </w:rPr>
        <w:t>Molecules</w:t>
      </w:r>
      <w:r w:rsidRPr="00A42304">
        <w:rPr>
          <w:noProof/>
        </w:rPr>
        <w:t xml:space="preserve">, </w:t>
      </w:r>
      <w:r w:rsidRPr="00A42304">
        <w:rPr>
          <w:b/>
          <w:noProof/>
        </w:rPr>
        <w:t>21</w:t>
      </w:r>
      <w:r w:rsidRPr="00A42304">
        <w:rPr>
          <w:noProof/>
        </w:rPr>
        <w:t>.</w:t>
      </w:r>
    </w:p>
    <w:p w14:paraId="73E1C616" w14:textId="77777777" w:rsidR="00A42304" w:rsidRPr="00A42304" w:rsidRDefault="00A42304" w:rsidP="00A42304">
      <w:pPr>
        <w:pStyle w:val="EndNoteBibliography"/>
        <w:ind w:left="720" w:hanging="720"/>
        <w:rPr>
          <w:noProof/>
        </w:rPr>
      </w:pPr>
      <w:r w:rsidRPr="00A42304">
        <w:rPr>
          <w:noProof/>
        </w:rPr>
        <w:t>29.</w:t>
      </w:r>
      <w:r w:rsidRPr="00A42304">
        <w:rPr>
          <w:noProof/>
        </w:rPr>
        <w:tab/>
        <w:t>Kim, S., Park, M., Yeom, S.-I., Kim, Y.-M., Lee, J.M., Lee, H.-A., Seo, E., Choi, J., Cheong, K., Kim, K.-T.</w:t>
      </w:r>
      <w:r w:rsidRPr="00A42304">
        <w:rPr>
          <w:i/>
          <w:noProof/>
        </w:rPr>
        <w:t xml:space="preserve"> et al.</w:t>
      </w:r>
      <w:r w:rsidRPr="00A42304">
        <w:rPr>
          <w:noProof/>
        </w:rPr>
        <w:t xml:space="preserve"> (2014) Genome sequence of the hot pepper provides insights into the evolution of pungency in Capsicum species. </w:t>
      </w:r>
      <w:r w:rsidRPr="00A42304">
        <w:rPr>
          <w:i/>
          <w:noProof/>
        </w:rPr>
        <w:t>Nature Genetics</w:t>
      </w:r>
      <w:r w:rsidRPr="00A42304">
        <w:rPr>
          <w:noProof/>
        </w:rPr>
        <w:t xml:space="preserve">, </w:t>
      </w:r>
      <w:r w:rsidRPr="00A42304">
        <w:rPr>
          <w:b/>
          <w:noProof/>
        </w:rPr>
        <w:t>46</w:t>
      </w:r>
      <w:r w:rsidRPr="00A42304">
        <w:rPr>
          <w:noProof/>
        </w:rPr>
        <w:t>, 270-278.</w:t>
      </w:r>
    </w:p>
    <w:p w14:paraId="62FD85B0" w14:textId="77777777" w:rsidR="00A42304" w:rsidRPr="00A42304" w:rsidRDefault="00A42304" w:rsidP="00A42304">
      <w:pPr>
        <w:pStyle w:val="EndNoteBibliography"/>
        <w:ind w:left="720" w:hanging="720"/>
        <w:rPr>
          <w:noProof/>
        </w:rPr>
      </w:pPr>
      <w:r w:rsidRPr="00A42304">
        <w:rPr>
          <w:noProof/>
        </w:rPr>
        <w:t>30.</w:t>
      </w:r>
      <w:r w:rsidRPr="00A42304">
        <w:rPr>
          <w:noProof/>
        </w:rPr>
        <w:tab/>
        <w:t xml:space="preserve">da Silva, R.P., Nissim, I., Brosnan, M.E. and Brosnan, J.T. (2009) Creatine synthesis: hepatic metabolism of guanidinoacetate and creatine in the rat in vitro and in vivo. </w:t>
      </w:r>
      <w:r w:rsidRPr="00A42304">
        <w:rPr>
          <w:i/>
          <w:noProof/>
        </w:rPr>
        <w:t>Am J Physiol Endocrinol Metab</w:t>
      </w:r>
      <w:r w:rsidRPr="00A42304">
        <w:rPr>
          <w:noProof/>
        </w:rPr>
        <w:t xml:space="preserve">, </w:t>
      </w:r>
      <w:r w:rsidRPr="00A42304">
        <w:rPr>
          <w:b/>
          <w:noProof/>
        </w:rPr>
        <w:t>296</w:t>
      </w:r>
      <w:r w:rsidRPr="00A42304">
        <w:rPr>
          <w:noProof/>
        </w:rPr>
        <w:t xml:space="preserve">, </w:t>
      </w:r>
      <w:r w:rsidRPr="00A42304">
        <w:rPr>
          <w:noProof/>
        </w:rPr>
        <w:lastRenderedPageBreak/>
        <w:t>E256-261.</w:t>
      </w:r>
    </w:p>
    <w:p w14:paraId="512ACD87" w14:textId="77777777" w:rsidR="00A42304" w:rsidRPr="00A42304" w:rsidRDefault="00A42304" w:rsidP="00A42304">
      <w:pPr>
        <w:pStyle w:val="EndNoteBibliography"/>
        <w:ind w:left="720" w:hanging="720"/>
        <w:rPr>
          <w:noProof/>
        </w:rPr>
      </w:pPr>
      <w:r w:rsidRPr="00A42304">
        <w:rPr>
          <w:noProof/>
        </w:rPr>
        <w:t>31.</w:t>
      </w:r>
      <w:r w:rsidRPr="00A42304">
        <w:rPr>
          <w:noProof/>
        </w:rPr>
        <w:tab/>
        <w:t>Stockler-Ipsiroglu, S., van Karnebeek, C., Longo, N., Korenke, G.C., Mercimek-Mahmutoglu, S., Marquart, I., Barshop, B., Grolik, C., Schlune, A., Angle, B.</w:t>
      </w:r>
      <w:r w:rsidRPr="00A42304">
        <w:rPr>
          <w:i/>
          <w:noProof/>
        </w:rPr>
        <w:t xml:space="preserve"> et al.</w:t>
      </w:r>
      <w:r w:rsidRPr="00A42304">
        <w:rPr>
          <w:noProof/>
        </w:rPr>
        <w:t xml:space="preserve"> (2014) Guanidinoacetate methyltransferase (GAMT) deficiency: Outcomes in 48 individuals and recommendations for diagnosis, treatment and monitoring. </w:t>
      </w:r>
      <w:r w:rsidRPr="00A42304">
        <w:rPr>
          <w:i/>
          <w:noProof/>
        </w:rPr>
        <w:t>Molecular Genetics and Metabolism</w:t>
      </w:r>
      <w:r w:rsidRPr="00A42304">
        <w:rPr>
          <w:noProof/>
        </w:rPr>
        <w:t xml:space="preserve">, </w:t>
      </w:r>
      <w:r w:rsidRPr="00A42304">
        <w:rPr>
          <w:b/>
          <w:noProof/>
        </w:rPr>
        <w:t>111</w:t>
      </w:r>
      <w:r w:rsidRPr="00A42304">
        <w:rPr>
          <w:noProof/>
        </w:rPr>
        <w:t>, 16-25.</w:t>
      </w:r>
    </w:p>
    <w:p w14:paraId="3BF58D62" w14:textId="77777777" w:rsidR="00A42304" w:rsidRPr="00A42304" w:rsidRDefault="00A42304" w:rsidP="00A42304">
      <w:pPr>
        <w:pStyle w:val="EndNoteBibliography"/>
        <w:ind w:left="720" w:hanging="720"/>
        <w:rPr>
          <w:noProof/>
        </w:rPr>
      </w:pPr>
      <w:r w:rsidRPr="00A42304">
        <w:rPr>
          <w:noProof/>
        </w:rPr>
        <w:t>32.</w:t>
      </w:r>
      <w:r w:rsidRPr="00A42304">
        <w:rPr>
          <w:noProof/>
        </w:rPr>
        <w:tab/>
        <w:t xml:space="preserve">Kuo, T.C., Tian, T.F. and Tseng, Y.J. (2013) 3Omics: a web-based systems biology tool for analysis, integration and visualization of human transcriptomic, proteomic and metabolomic data. </w:t>
      </w:r>
      <w:r w:rsidRPr="00A42304">
        <w:rPr>
          <w:i/>
          <w:noProof/>
        </w:rPr>
        <w:t>BMC Syst Biol</w:t>
      </w:r>
      <w:r w:rsidRPr="00A42304">
        <w:rPr>
          <w:noProof/>
        </w:rPr>
        <w:t xml:space="preserve">, </w:t>
      </w:r>
      <w:r w:rsidRPr="00A42304">
        <w:rPr>
          <w:b/>
          <w:noProof/>
        </w:rPr>
        <w:t>7</w:t>
      </w:r>
      <w:r w:rsidRPr="00A42304">
        <w:rPr>
          <w:noProof/>
        </w:rPr>
        <w:t>, 64.</w:t>
      </w:r>
    </w:p>
    <w:p w14:paraId="1FF0F74A" w14:textId="77777777" w:rsidR="00A42304" w:rsidRPr="00A42304" w:rsidRDefault="00A42304" w:rsidP="00A42304">
      <w:pPr>
        <w:pStyle w:val="EndNoteBibliography"/>
        <w:ind w:left="720" w:hanging="720"/>
        <w:rPr>
          <w:noProof/>
        </w:rPr>
      </w:pPr>
      <w:r w:rsidRPr="00A42304">
        <w:rPr>
          <w:noProof/>
        </w:rPr>
        <w:t>33.</w:t>
      </w:r>
      <w:r w:rsidRPr="00A42304">
        <w:rPr>
          <w:noProof/>
        </w:rPr>
        <w:tab/>
        <w:t xml:space="preserve">Siddiqui, J.K., Baskin, E., Liu, M., Cantemir-Stone, C.Z., Zhang, B., Bonneville, R., McElroy, J.P., Coombes, K.R. and Mathé, E.A. (2018) IntLIM: integration using linear models of metabolomics and gene expression data. </w:t>
      </w:r>
      <w:r w:rsidRPr="00A42304">
        <w:rPr>
          <w:i/>
          <w:noProof/>
        </w:rPr>
        <w:t>BMC Bioinformatics</w:t>
      </w:r>
      <w:r w:rsidRPr="00A42304">
        <w:rPr>
          <w:noProof/>
        </w:rPr>
        <w:t xml:space="preserve">, </w:t>
      </w:r>
      <w:r w:rsidRPr="00A42304">
        <w:rPr>
          <w:b/>
          <w:noProof/>
        </w:rPr>
        <w:t>19</w:t>
      </w:r>
      <w:r w:rsidRPr="00A42304">
        <w:rPr>
          <w:noProof/>
        </w:rPr>
        <w:t>, 81.</w:t>
      </w:r>
    </w:p>
    <w:p w14:paraId="59B1CE97" w14:textId="77777777" w:rsidR="00A42304" w:rsidRPr="00A42304" w:rsidRDefault="00A42304" w:rsidP="00A42304">
      <w:pPr>
        <w:pStyle w:val="EndNoteBibliography"/>
        <w:ind w:left="720" w:hanging="720"/>
        <w:rPr>
          <w:noProof/>
        </w:rPr>
      </w:pPr>
      <w:r w:rsidRPr="00A42304">
        <w:rPr>
          <w:noProof/>
        </w:rPr>
        <w:t>34.</w:t>
      </w:r>
      <w:r w:rsidRPr="00A42304">
        <w:rPr>
          <w:noProof/>
        </w:rPr>
        <w:tab/>
        <w:t xml:space="preserve">Yu, S., Drton, M., Promislow, D.E.L. and Shojaie, A. (2021) CorDiffViz: an R package for visualizing multi-omics differential correlation networks. </w:t>
      </w:r>
      <w:r w:rsidRPr="00A42304">
        <w:rPr>
          <w:i/>
          <w:noProof/>
        </w:rPr>
        <w:t>BMC Bioinformatics</w:t>
      </w:r>
      <w:r w:rsidRPr="00A42304">
        <w:rPr>
          <w:noProof/>
        </w:rPr>
        <w:t xml:space="preserve">, </w:t>
      </w:r>
      <w:r w:rsidRPr="00A42304">
        <w:rPr>
          <w:b/>
          <w:noProof/>
        </w:rPr>
        <w:t>22</w:t>
      </w:r>
      <w:r w:rsidRPr="00A42304">
        <w:rPr>
          <w:noProof/>
        </w:rPr>
        <w:t>, 486.</w:t>
      </w:r>
    </w:p>
    <w:p w14:paraId="223307AB" w14:textId="77777777" w:rsidR="00A42304" w:rsidRPr="00A42304" w:rsidRDefault="00A42304" w:rsidP="00A42304">
      <w:pPr>
        <w:pStyle w:val="EndNoteBibliography"/>
        <w:ind w:left="720" w:hanging="720"/>
        <w:rPr>
          <w:noProof/>
        </w:rPr>
      </w:pPr>
      <w:r w:rsidRPr="00A42304">
        <w:rPr>
          <w:noProof/>
        </w:rPr>
        <w:t>35.</w:t>
      </w:r>
      <w:r w:rsidRPr="00A42304">
        <w:rPr>
          <w:noProof/>
        </w:rPr>
        <w:tab/>
        <w:t xml:space="preserve">Kudryashova, K.S., Burka, K., Kulaga, A.Y., Vorobyeva, N.S. and Kennedy, B.K. (2020) Aging Biomarkers: From Functional Tests to Multi-Omics Approaches. </w:t>
      </w:r>
      <w:r w:rsidRPr="00A42304">
        <w:rPr>
          <w:i/>
          <w:noProof/>
        </w:rPr>
        <w:t>Proteomics</w:t>
      </w:r>
      <w:r w:rsidRPr="00A42304">
        <w:rPr>
          <w:noProof/>
        </w:rPr>
        <w:t xml:space="preserve">, </w:t>
      </w:r>
      <w:r w:rsidRPr="00A42304">
        <w:rPr>
          <w:b/>
          <w:noProof/>
        </w:rPr>
        <w:t>20</w:t>
      </w:r>
      <w:r w:rsidRPr="00A42304">
        <w:rPr>
          <w:noProof/>
        </w:rPr>
        <w:t>, e1900408.</w:t>
      </w:r>
    </w:p>
    <w:p w14:paraId="4CA85959" w14:textId="77777777" w:rsidR="00A42304" w:rsidRPr="00A42304" w:rsidRDefault="00A42304" w:rsidP="00A42304">
      <w:pPr>
        <w:pStyle w:val="EndNoteBibliography"/>
        <w:ind w:left="720" w:hanging="720"/>
        <w:rPr>
          <w:noProof/>
        </w:rPr>
      </w:pPr>
      <w:r w:rsidRPr="00A42304">
        <w:rPr>
          <w:noProof/>
        </w:rPr>
        <w:t>36.</w:t>
      </w:r>
      <w:r w:rsidRPr="00A42304">
        <w:rPr>
          <w:noProof/>
        </w:rPr>
        <w:tab/>
        <w:t xml:space="preserve">Cellerino, A. and Ori, A. (2017) What have we learned on aging from omics studies? </w:t>
      </w:r>
      <w:r w:rsidRPr="00A42304">
        <w:rPr>
          <w:i/>
          <w:noProof/>
        </w:rPr>
        <w:t>Seminars in Cell &amp; Developmental Biology</w:t>
      </w:r>
      <w:r w:rsidRPr="00A42304">
        <w:rPr>
          <w:noProof/>
        </w:rPr>
        <w:t xml:space="preserve">, </w:t>
      </w:r>
      <w:r w:rsidRPr="00A42304">
        <w:rPr>
          <w:b/>
          <w:noProof/>
        </w:rPr>
        <w:t>70</w:t>
      </w:r>
      <w:r w:rsidRPr="00A42304">
        <w:rPr>
          <w:noProof/>
        </w:rPr>
        <w:t>, 177-189.</w:t>
      </w:r>
    </w:p>
    <w:p w14:paraId="516519EB" w14:textId="77777777" w:rsidR="00A42304" w:rsidRPr="00A42304" w:rsidRDefault="00A42304" w:rsidP="00A42304">
      <w:pPr>
        <w:pStyle w:val="EndNoteBibliography"/>
        <w:ind w:left="720" w:hanging="720"/>
        <w:rPr>
          <w:noProof/>
        </w:rPr>
      </w:pPr>
      <w:r w:rsidRPr="00A42304">
        <w:rPr>
          <w:noProof/>
        </w:rPr>
        <w:t>37.</w:t>
      </w:r>
      <w:r w:rsidRPr="00A42304">
        <w:rPr>
          <w:noProof/>
        </w:rPr>
        <w:tab/>
        <w:t>Allegri, M., Gregori, M.D., Minella, C.E., Klersy, C., Wang, W., Sim, M., Gieger, C., Manz, J., Pemberton, I.K., MacDougall, J.</w:t>
      </w:r>
      <w:r w:rsidRPr="00A42304">
        <w:rPr>
          <w:i/>
          <w:noProof/>
        </w:rPr>
        <w:t xml:space="preserve"> et al.</w:t>
      </w:r>
      <w:r w:rsidRPr="00A42304">
        <w:rPr>
          <w:noProof/>
        </w:rPr>
        <w:t xml:space="preserve"> (2016) ‘Omics</w:t>
      </w:r>
      <w:r w:rsidRPr="00A42304">
        <w:rPr>
          <w:rFonts w:hint="eastAsia"/>
          <w:noProof/>
        </w:rPr>
        <w:t>’</w:t>
      </w:r>
      <w:r w:rsidRPr="00A42304">
        <w:rPr>
          <w:noProof/>
        </w:rPr>
        <w:t xml:space="preserve"> biomarkers associated with chronic low back pain: protocol of a retrospective longitudinal study. </w:t>
      </w:r>
      <w:r w:rsidRPr="00A42304">
        <w:rPr>
          <w:i/>
          <w:noProof/>
        </w:rPr>
        <w:t>BMJ Open</w:t>
      </w:r>
      <w:r w:rsidRPr="00A42304">
        <w:rPr>
          <w:noProof/>
        </w:rPr>
        <w:t xml:space="preserve">, </w:t>
      </w:r>
      <w:r w:rsidRPr="00A42304">
        <w:rPr>
          <w:b/>
          <w:noProof/>
        </w:rPr>
        <w:t>6</w:t>
      </w:r>
      <w:r w:rsidRPr="00A42304">
        <w:rPr>
          <w:noProof/>
        </w:rPr>
        <w:t>, e012070.</w:t>
      </w:r>
    </w:p>
    <w:p w14:paraId="00704CF2" w14:textId="77777777" w:rsidR="00A42304" w:rsidRPr="00A42304" w:rsidRDefault="00A42304" w:rsidP="00A42304">
      <w:pPr>
        <w:pStyle w:val="EndNoteBibliography"/>
        <w:ind w:left="720" w:hanging="720"/>
        <w:rPr>
          <w:noProof/>
        </w:rPr>
      </w:pPr>
      <w:r w:rsidRPr="00A42304">
        <w:rPr>
          <w:noProof/>
        </w:rPr>
        <w:t>38.</w:t>
      </w:r>
      <w:r w:rsidRPr="00A42304">
        <w:rPr>
          <w:noProof/>
        </w:rPr>
        <w:tab/>
        <w:t>Mars, R.A.T., Yang, Y., Ward, T., Houtti, M., Priya, S., Lekatz, H.R., Tang, X., Sun, Z., Kalari, K.R., Korem, T.</w:t>
      </w:r>
      <w:r w:rsidRPr="00A42304">
        <w:rPr>
          <w:i/>
          <w:noProof/>
        </w:rPr>
        <w:t xml:space="preserve"> et al.</w:t>
      </w:r>
      <w:r w:rsidRPr="00A42304">
        <w:rPr>
          <w:noProof/>
        </w:rPr>
        <w:t xml:space="preserve"> (2020) Longitudinal Multi-omics Reveals Subset-Specific Mechanisms Underlying Irritable Bowel Syndrome. </w:t>
      </w:r>
      <w:r w:rsidRPr="00A42304">
        <w:rPr>
          <w:i/>
          <w:noProof/>
        </w:rPr>
        <w:t>Cell</w:t>
      </w:r>
      <w:r w:rsidRPr="00A42304">
        <w:rPr>
          <w:noProof/>
        </w:rPr>
        <w:t xml:space="preserve">, </w:t>
      </w:r>
      <w:r w:rsidRPr="00A42304">
        <w:rPr>
          <w:b/>
          <w:noProof/>
        </w:rPr>
        <w:t>182</w:t>
      </w:r>
      <w:r w:rsidRPr="00A42304">
        <w:rPr>
          <w:noProof/>
        </w:rPr>
        <w:t>, 1460-1473.e1417.</w:t>
      </w:r>
    </w:p>
    <w:p w14:paraId="19C6BC02" w14:textId="546D4EAE" w:rsidR="00D70481" w:rsidRDefault="00F47A01">
      <w:pPr>
        <w:spacing w:line="300" w:lineRule="auto"/>
      </w:pPr>
      <w:r>
        <w:fldChar w:fldCharType="end"/>
      </w:r>
    </w:p>
    <w:sectPr w:rsidR="00D70481">
      <w:footerReference w:type="default" r:id="rId21"/>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74C38" w14:textId="77777777" w:rsidR="00766143" w:rsidRDefault="00766143">
      <w:r>
        <w:separator/>
      </w:r>
    </w:p>
  </w:endnote>
  <w:endnote w:type="continuationSeparator" w:id="0">
    <w:p w14:paraId="2658B28E" w14:textId="77777777" w:rsidR="00766143" w:rsidRDefault="00766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84ED1" w14:textId="77777777" w:rsidR="00D70481" w:rsidRDefault="00F47A01">
    <w:pPr>
      <w:pStyle w:val="Footer"/>
    </w:pPr>
    <w:r>
      <w:rPr>
        <w:noProof/>
        <w:lang w:val="en-CA"/>
      </w:rPr>
      <mc:AlternateContent>
        <mc:Choice Requires="wps">
          <w:drawing>
            <wp:anchor distT="0" distB="0" distL="114300" distR="114300" simplePos="0" relativeHeight="251659264" behindDoc="0" locked="0" layoutInCell="1" allowOverlap="1" wp14:anchorId="40149730" wp14:editId="70F8DEC8">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9DE03" w14:textId="288AEBF4" w:rsidR="00D70481" w:rsidRDefault="00F47A01">
                          <w:pPr>
                            <w:pStyle w:val="Footer"/>
                          </w:pPr>
                          <w:r>
                            <w:fldChar w:fldCharType="begin"/>
                          </w:r>
                          <w:r>
                            <w:instrText xml:space="preserve"> PAGE  \* MERGEFORMAT </w:instrText>
                          </w:r>
                          <w:r>
                            <w:fldChar w:fldCharType="separate"/>
                          </w:r>
                          <w:r w:rsidR="00112575">
                            <w:rPr>
                              <w:noProof/>
                            </w:rPr>
                            <w:t>11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149730" id="_x0000_t202" coordsize="21600,21600" o:spt="202" path="m,l,21600r21600,l21600,xe">
              <v:stroke joinstyle="miter"/>
              <v:path gradientshapeok="t" o:connecttype="rect"/>
            </v:shapetype>
            <v:shape id="文本框 1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p w14:paraId="7D29DE03" w14:textId="288AEBF4" w:rsidR="00D70481" w:rsidRDefault="00F47A01">
                    <w:pPr>
                      <w:pStyle w:val="Footer"/>
                    </w:pPr>
                    <w:r>
                      <w:fldChar w:fldCharType="begin"/>
                    </w:r>
                    <w:r>
                      <w:instrText xml:space="preserve"> PAGE  \* MERGEFORMAT </w:instrText>
                    </w:r>
                    <w:r>
                      <w:fldChar w:fldCharType="separate"/>
                    </w:r>
                    <w:r w:rsidR="00112575">
                      <w:rPr>
                        <w:noProof/>
                      </w:rPr>
                      <w:t>11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4B7DD" w14:textId="77777777" w:rsidR="00766143" w:rsidRDefault="00766143">
      <w:r>
        <w:separator/>
      </w:r>
    </w:p>
  </w:footnote>
  <w:footnote w:type="continuationSeparator" w:id="0">
    <w:p w14:paraId="3B6EADDE" w14:textId="77777777" w:rsidR="00766143" w:rsidRDefault="00766143">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uang Zhao">
    <w15:presenceInfo w15:providerId="None" w15:userId="Shuang Zhao"/>
  </w15:person>
  <w15:person w15:author="Bowen Yang">
    <w15:presenceInfo w15:providerId="AD" w15:userId="S::by8@ualberta.ca::06043b89-aabc-4195-8763-3a1a0194b3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bordersDoNotSurroundHeader/>
  <w:bordersDoNotSurroundFooter/>
  <w:proofState w:spelling="clean" w:grammar="clean"/>
  <w:trackRevision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cleic Acids Res&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5757D1"/>
    <w:rsid w:val="8DFFC4B9"/>
    <w:rsid w:val="8F2F83AE"/>
    <w:rsid w:val="8FD7C559"/>
    <w:rsid w:val="9EAF5ED9"/>
    <w:rsid w:val="9ED6F7FD"/>
    <w:rsid w:val="9FFF143B"/>
    <w:rsid w:val="A55F425C"/>
    <w:rsid w:val="A5D34E95"/>
    <w:rsid w:val="A93E25D0"/>
    <w:rsid w:val="B77F4775"/>
    <w:rsid w:val="B8F72920"/>
    <w:rsid w:val="B9BFB474"/>
    <w:rsid w:val="BA6F2CBA"/>
    <w:rsid w:val="BBEFAE6C"/>
    <w:rsid w:val="BE9F4DAA"/>
    <w:rsid w:val="BEDB9123"/>
    <w:rsid w:val="BF6B246D"/>
    <w:rsid w:val="BF6FBA05"/>
    <w:rsid w:val="BFBC4BA7"/>
    <w:rsid w:val="BFFFD1FE"/>
    <w:rsid w:val="C7752A05"/>
    <w:rsid w:val="CE5EAE3D"/>
    <w:rsid w:val="CFFCFEE5"/>
    <w:rsid w:val="D6FF8816"/>
    <w:rsid w:val="D7BFCAAB"/>
    <w:rsid w:val="DBFFDB9E"/>
    <w:rsid w:val="DCEF8698"/>
    <w:rsid w:val="DD59E969"/>
    <w:rsid w:val="DED54CEF"/>
    <w:rsid w:val="DEDBCCB1"/>
    <w:rsid w:val="DEDF8C41"/>
    <w:rsid w:val="DF5F6165"/>
    <w:rsid w:val="DF7FC4FC"/>
    <w:rsid w:val="E0B7D458"/>
    <w:rsid w:val="E57FEC83"/>
    <w:rsid w:val="E6F91BE2"/>
    <w:rsid w:val="EBD76833"/>
    <w:rsid w:val="EEFEECC9"/>
    <w:rsid w:val="EF7C51F1"/>
    <w:rsid w:val="EFAD72D5"/>
    <w:rsid w:val="EFFA9285"/>
    <w:rsid w:val="EFFD41A2"/>
    <w:rsid w:val="F3FA37AE"/>
    <w:rsid w:val="F5EB6872"/>
    <w:rsid w:val="F5ED9A78"/>
    <w:rsid w:val="F6F9701C"/>
    <w:rsid w:val="F9DB3059"/>
    <w:rsid w:val="FA67A567"/>
    <w:rsid w:val="FAFFFEF8"/>
    <w:rsid w:val="FBBF884C"/>
    <w:rsid w:val="FBF68578"/>
    <w:rsid w:val="FCFF8A59"/>
    <w:rsid w:val="FD526DDA"/>
    <w:rsid w:val="FDAADD58"/>
    <w:rsid w:val="FDD3CB18"/>
    <w:rsid w:val="FDDDAE19"/>
    <w:rsid w:val="FDEBAC68"/>
    <w:rsid w:val="FE577538"/>
    <w:rsid w:val="FEE7AE30"/>
    <w:rsid w:val="FEED5FBC"/>
    <w:rsid w:val="FEEFD02E"/>
    <w:rsid w:val="FF6389AE"/>
    <w:rsid w:val="FF9B83E8"/>
    <w:rsid w:val="FFDB729D"/>
    <w:rsid w:val="FFEFC1E7"/>
    <w:rsid w:val="FFF256BA"/>
    <w:rsid w:val="FFF5160C"/>
    <w:rsid w:val="FFF5CE86"/>
    <w:rsid w:val="FFF5F300"/>
    <w:rsid w:val="FFFDED8F"/>
    <w:rsid w:val="FFFF131A"/>
    <w:rsid w:val="FFFF48D6"/>
    <w:rsid w:val="FFFFB978"/>
    <w:rsid w:val="00010A61"/>
    <w:rsid w:val="0002227B"/>
    <w:rsid w:val="00022D37"/>
    <w:rsid w:val="0003009D"/>
    <w:rsid w:val="000342BC"/>
    <w:rsid w:val="00040C26"/>
    <w:rsid w:val="00054B4A"/>
    <w:rsid w:val="00062D14"/>
    <w:rsid w:val="000721E4"/>
    <w:rsid w:val="000B53CC"/>
    <w:rsid w:val="000C1DBF"/>
    <w:rsid w:val="000C2B3F"/>
    <w:rsid w:val="000D14B7"/>
    <w:rsid w:val="000D2CD6"/>
    <w:rsid w:val="000D55D0"/>
    <w:rsid w:val="000F0D75"/>
    <w:rsid w:val="00106F6C"/>
    <w:rsid w:val="00112575"/>
    <w:rsid w:val="00114D70"/>
    <w:rsid w:val="001172BF"/>
    <w:rsid w:val="00165EE2"/>
    <w:rsid w:val="00173EFE"/>
    <w:rsid w:val="00183209"/>
    <w:rsid w:val="001844F7"/>
    <w:rsid w:val="00197D72"/>
    <w:rsid w:val="001A0A1A"/>
    <w:rsid w:val="001A252B"/>
    <w:rsid w:val="001C7A0D"/>
    <w:rsid w:val="001C7C80"/>
    <w:rsid w:val="001D6D3B"/>
    <w:rsid w:val="001E2511"/>
    <w:rsid w:val="001E5404"/>
    <w:rsid w:val="001F1571"/>
    <w:rsid w:val="001F1CA1"/>
    <w:rsid w:val="00202C05"/>
    <w:rsid w:val="00211020"/>
    <w:rsid w:val="00221130"/>
    <w:rsid w:val="002263C8"/>
    <w:rsid w:val="00231F81"/>
    <w:rsid w:val="00241338"/>
    <w:rsid w:val="00244FEC"/>
    <w:rsid w:val="002465D9"/>
    <w:rsid w:val="002738FF"/>
    <w:rsid w:val="00282E82"/>
    <w:rsid w:val="00283CF8"/>
    <w:rsid w:val="00297C62"/>
    <w:rsid w:val="002A3BE5"/>
    <w:rsid w:val="002C2CC0"/>
    <w:rsid w:val="002C42FA"/>
    <w:rsid w:val="002C5FC4"/>
    <w:rsid w:val="002E472A"/>
    <w:rsid w:val="002E4923"/>
    <w:rsid w:val="0036223F"/>
    <w:rsid w:val="00362983"/>
    <w:rsid w:val="00396887"/>
    <w:rsid w:val="003C299B"/>
    <w:rsid w:val="003C3D5E"/>
    <w:rsid w:val="003E43DC"/>
    <w:rsid w:val="0041568D"/>
    <w:rsid w:val="00415E16"/>
    <w:rsid w:val="004216D2"/>
    <w:rsid w:val="00442E47"/>
    <w:rsid w:val="00444C2C"/>
    <w:rsid w:val="00453FDB"/>
    <w:rsid w:val="00463E2C"/>
    <w:rsid w:val="0047611C"/>
    <w:rsid w:val="00496542"/>
    <w:rsid w:val="004A1C46"/>
    <w:rsid w:val="004A58BC"/>
    <w:rsid w:val="004B0B7B"/>
    <w:rsid w:val="004C0E6A"/>
    <w:rsid w:val="004D6BA5"/>
    <w:rsid w:val="004E2547"/>
    <w:rsid w:val="004E6D59"/>
    <w:rsid w:val="004F63E8"/>
    <w:rsid w:val="00533D51"/>
    <w:rsid w:val="00540744"/>
    <w:rsid w:val="00550DED"/>
    <w:rsid w:val="0057135E"/>
    <w:rsid w:val="00573B01"/>
    <w:rsid w:val="0057549E"/>
    <w:rsid w:val="005757D1"/>
    <w:rsid w:val="0061622E"/>
    <w:rsid w:val="00616C84"/>
    <w:rsid w:val="006332AD"/>
    <w:rsid w:val="00640FF4"/>
    <w:rsid w:val="00685F0F"/>
    <w:rsid w:val="00696A42"/>
    <w:rsid w:val="006A562B"/>
    <w:rsid w:val="006A6FF5"/>
    <w:rsid w:val="006C7F55"/>
    <w:rsid w:val="006D3B96"/>
    <w:rsid w:val="006E3BD3"/>
    <w:rsid w:val="007033EC"/>
    <w:rsid w:val="00703537"/>
    <w:rsid w:val="00732E05"/>
    <w:rsid w:val="00735A46"/>
    <w:rsid w:val="00745605"/>
    <w:rsid w:val="00746637"/>
    <w:rsid w:val="007471B5"/>
    <w:rsid w:val="00753EB3"/>
    <w:rsid w:val="00765E1D"/>
    <w:rsid w:val="00766143"/>
    <w:rsid w:val="0078695F"/>
    <w:rsid w:val="00786B0C"/>
    <w:rsid w:val="00794F21"/>
    <w:rsid w:val="00795A5C"/>
    <w:rsid w:val="007B3BC6"/>
    <w:rsid w:val="007B59B4"/>
    <w:rsid w:val="007C061F"/>
    <w:rsid w:val="007F5AE1"/>
    <w:rsid w:val="008071E7"/>
    <w:rsid w:val="00824C3C"/>
    <w:rsid w:val="00834916"/>
    <w:rsid w:val="00840A07"/>
    <w:rsid w:val="008519A5"/>
    <w:rsid w:val="00853651"/>
    <w:rsid w:val="0085693C"/>
    <w:rsid w:val="00864B6A"/>
    <w:rsid w:val="008710CD"/>
    <w:rsid w:val="008913A2"/>
    <w:rsid w:val="008A261D"/>
    <w:rsid w:val="008A4372"/>
    <w:rsid w:val="008D231C"/>
    <w:rsid w:val="008E49F1"/>
    <w:rsid w:val="008F4FB2"/>
    <w:rsid w:val="00910CD6"/>
    <w:rsid w:val="00925FC0"/>
    <w:rsid w:val="009302A1"/>
    <w:rsid w:val="009322D1"/>
    <w:rsid w:val="00941CBD"/>
    <w:rsid w:val="009525C4"/>
    <w:rsid w:val="0096201A"/>
    <w:rsid w:val="009672F6"/>
    <w:rsid w:val="00975BA8"/>
    <w:rsid w:val="00981854"/>
    <w:rsid w:val="009C6AD5"/>
    <w:rsid w:val="009C77AA"/>
    <w:rsid w:val="009D69D9"/>
    <w:rsid w:val="009E1706"/>
    <w:rsid w:val="009E4993"/>
    <w:rsid w:val="009F4F19"/>
    <w:rsid w:val="00A00CFF"/>
    <w:rsid w:val="00A144F0"/>
    <w:rsid w:val="00A269ED"/>
    <w:rsid w:val="00A27B5D"/>
    <w:rsid w:val="00A40DBF"/>
    <w:rsid w:val="00A42304"/>
    <w:rsid w:val="00A61B40"/>
    <w:rsid w:val="00A66E69"/>
    <w:rsid w:val="00A71FE9"/>
    <w:rsid w:val="00A81BC9"/>
    <w:rsid w:val="00A835DD"/>
    <w:rsid w:val="00A84B62"/>
    <w:rsid w:val="00A95DE0"/>
    <w:rsid w:val="00A971E7"/>
    <w:rsid w:val="00AB3C77"/>
    <w:rsid w:val="00AD1E9E"/>
    <w:rsid w:val="00AE57CC"/>
    <w:rsid w:val="00B030A0"/>
    <w:rsid w:val="00B36542"/>
    <w:rsid w:val="00B55251"/>
    <w:rsid w:val="00B56A94"/>
    <w:rsid w:val="00BC44B1"/>
    <w:rsid w:val="00BE50C5"/>
    <w:rsid w:val="00C40760"/>
    <w:rsid w:val="00C41579"/>
    <w:rsid w:val="00C95C94"/>
    <w:rsid w:val="00CC7A1E"/>
    <w:rsid w:val="00CD562A"/>
    <w:rsid w:val="00CD584B"/>
    <w:rsid w:val="00CD683E"/>
    <w:rsid w:val="00D268C8"/>
    <w:rsid w:val="00D4155C"/>
    <w:rsid w:val="00D45AC6"/>
    <w:rsid w:val="00D467E4"/>
    <w:rsid w:val="00D610F6"/>
    <w:rsid w:val="00D64D46"/>
    <w:rsid w:val="00D65AEA"/>
    <w:rsid w:val="00D70481"/>
    <w:rsid w:val="00D7602B"/>
    <w:rsid w:val="00D8001F"/>
    <w:rsid w:val="00D85CE8"/>
    <w:rsid w:val="00D879C0"/>
    <w:rsid w:val="00D94F46"/>
    <w:rsid w:val="00DA1F4C"/>
    <w:rsid w:val="00DD428A"/>
    <w:rsid w:val="00DF0716"/>
    <w:rsid w:val="00E10154"/>
    <w:rsid w:val="00E17365"/>
    <w:rsid w:val="00E255BE"/>
    <w:rsid w:val="00E30178"/>
    <w:rsid w:val="00E33D0C"/>
    <w:rsid w:val="00E573D0"/>
    <w:rsid w:val="00E61D90"/>
    <w:rsid w:val="00E67B25"/>
    <w:rsid w:val="00E92EAC"/>
    <w:rsid w:val="00EE7DAA"/>
    <w:rsid w:val="00EF5F43"/>
    <w:rsid w:val="00F02F7F"/>
    <w:rsid w:val="00F35FBB"/>
    <w:rsid w:val="00F4071C"/>
    <w:rsid w:val="00F47A01"/>
    <w:rsid w:val="00F90184"/>
    <w:rsid w:val="00F9357F"/>
    <w:rsid w:val="00F95462"/>
    <w:rsid w:val="00FA2ED6"/>
    <w:rsid w:val="00FB02F1"/>
    <w:rsid w:val="00FF0665"/>
    <w:rsid w:val="00FF3D03"/>
    <w:rsid w:val="0F5EEB6D"/>
    <w:rsid w:val="1B9B6F45"/>
    <w:rsid w:val="1F0F6EF1"/>
    <w:rsid w:val="27FDCAC3"/>
    <w:rsid w:val="2C7D42D2"/>
    <w:rsid w:val="2FB3C348"/>
    <w:rsid w:val="2FCB55FF"/>
    <w:rsid w:val="33F56BFA"/>
    <w:rsid w:val="3BBFEA46"/>
    <w:rsid w:val="3CEF6038"/>
    <w:rsid w:val="40B7707E"/>
    <w:rsid w:val="4D6F0294"/>
    <w:rsid w:val="4EB7EF1F"/>
    <w:rsid w:val="4EF741D1"/>
    <w:rsid w:val="52E7BA80"/>
    <w:rsid w:val="56FCA04C"/>
    <w:rsid w:val="5B9C7234"/>
    <w:rsid w:val="5BB3FB2D"/>
    <w:rsid w:val="5BBFE5DC"/>
    <w:rsid w:val="5BDF2AB7"/>
    <w:rsid w:val="5E7D5D33"/>
    <w:rsid w:val="5FAEEB66"/>
    <w:rsid w:val="67FBAFE2"/>
    <w:rsid w:val="69DEA2E3"/>
    <w:rsid w:val="6B97ED70"/>
    <w:rsid w:val="6EEA3D9E"/>
    <w:rsid w:val="6F619B53"/>
    <w:rsid w:val="6FCF863E"/>
    <w:rsid w:val="6FDE591E"/>
    <w:rsid w:val="6FFD7D3D"/>
    <w:rsid w:val="70BC3C64"/>
    <w:rsid w:val="771F8833"/>
    <w:rsid w:val="7AD7FA12"/>
    <w:rsid w:val="7AEF48CC"/>
    <w:rsid w:val="7BB54148"/>
    <w:rsid w:val="7BFFD90A"/>
    <w:rsid w:val="7DB7CFC9"/>
    <w:rsid w:val="7DFE717E"/>
    <w:rsid w:val="7E7A0CA4"/>
    <w:rsid w:val="7F76FAB7"/>
    <w:rsid w:val="7F95EF63"/>
    <w:rsid w:val="7FA29E96"/>
    <w:rsid w:val="7FBF0DBB"/>
    <w:rsid w:val="7FBF9555"/>
    <w:rsid w:val="7FBFC024"/>
    <w:rsid w:val="7FD750C8"/>
    <w:rsid w:val="7FF6F8ED"/>
    <w:rsid w:val="7FFF2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EC43A4"/>
  <w15:docId w15:val="{4ECFB9D6-5348-A34F-8BF6-92875552C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qFormat/>
  </w:style>
  <w:style w:type="paragraph" w:styleId="Footer">
    <w:name w:val="footer"/>
    <w:basedOn w:val="Normal"/>
    <w:uiPriority w:val="99"/>
    <w:semiHidden/>
    <w:unhideWhenUsed/>
    <w:qFormat/>
    <w:pPr>
      <w:tabs>
        <w:tab w:val="center" w:pos="4153"/>
        <w:tab w:val="right" w:pos="8306"/>
      </w:tabs>
      <w:snapToGrid w:val="0"/>
    </w:pPr>
    <w:rPr>
      <w:sz w:val="18"/>
    </w:rPr>
  </w:style>
  <w:style w:type="paragraph" w:styleId="Header">
    <w:name w:val="header"/>
    <w:basedOn w:val="Normal"/>
    <w:uiPriority w:val="99"/>
    <w:semiHidden/>
    <w:unhideWhenUsed/>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NormalWeb">
    <w:name w:val="Normal (Web)"/>
    <w:basedOn w:val="Normal"/>
    <w:uiPriority w:val="99"/>
    <w:unhideWhenUsed/>
    <w:qFormat/>
    <w:pPr>
      <w:spacing w:before="100" w:beforeAutospacing="1" w:after="100" w:afterAutospacing="1"/>
    </w:p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rPr>
      <w:color w:val="0000FF"/>
      <w:u w:val="single"/>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paragraph" w:customStyle="1" w:styleId="EndNoteBibliographyTitle">
    <w:name w:val="EndNote Bibliography Title"/>
    <w:basedOn w:val="Normal"/>
    <w:link w:val="EndNoteBibliographyTitleChar"/>
    <w:pPr>
      <w:jc w:val="center"/>
    </w:pPr>
    <w:rPr>
      <w:rFonts w:ascii="Calibri" w:eastAsiaTheme="minorEastAsia" w:hAnsi="Calibri" w:cs="Calibri"/>
      <w:kern w:val="2"/>
      <w:sz w:val="20"/>
    </w:rPr>
  </w:style>
  <w:style w:type="character" w:customStyle="1" w:styleId="EndNoteBibliographyTitleChar">
    <w:name w:val="EndNote Bibliography Title Char"/>
    <w:basedOn w:val="DefaultParagraphFont"/>
    <w:link w:val="EndNoteBibliographyTitle"/>
    <w:rPr>
      <w:rFonts w:ascii="Calibri" w:eastAsiaTheme="minorEastAsia" w:hAnsi="Calibri" w:cs="Calibri"/>
      <w:kern w:val="2"/>
      <w:szCs w:val="24"/>
    </w:rPr>
  </w:style>
  <w:style w:type="paragraph" w:customStyle="1" w:styleId="EndNoteBibliography">
    <w:name w:val="EndNote Bibliography"/>
    <w:basedOn w:val="Normal"/>
    <w:link w:val="EndNoteBibliographyChar"/>
    <w:pPr>
      <w:widowControl w:val="0"/>
      <w:jc w:val="both"/>
    </w:pPr>
    <w:rPr>
      <w:rFonts w:ascii="Calibri" w:eastAsiaTheme="minorEastAsia" w:hAnsi="Calibri" w:cs="Calibri"/>
      <w:kern w:val="2"/>
      <w:sz w:val="20"/>
    </w:rPr>
  </w:style>
  <w:style w:type="character" w:customStyle="1" w:styleId="EndNoteBibliographyChar">
    <w:name w:val="EndNote Bibliography Char"/>
    <w:basedOn w:val="DefaultParagraphFont"/>
    <w:link w:val="EndNoteBibliography"/>
    <w:rPr>
      <w:rFonts w:ascii="Calibri" w:eastAsiaTheme="minorEastAsia" w:hAnsi="Calibri" w:cs="Calibri"/>
      <w:kern w:val="2"/>
      <w:szCs w:val="24"/>
    </w:rPr>
  </w:style>
  <w:style w:type="character" w:customStyle="1" w:styleId="apple-converted-space">
    <w:name w:val="apple-converted-space"/>
    <w:basedOn w:val="DefaultParagraphFont"/>
  </w:style>
  <w:style w:type="character" w:customStyle="1" w:styleId="Heading3Char">
    <w:name w:val="Heading 3 Char"/>
    <w:basedOn w:val="DefaultParagraphFont"/>
    <w:link w:val="Heading3"/>
    <w:uiPriority w:val="9"/>
    <w:rPr>
      <w:b/>
      <w:bCs/>
      <w:sz w:val="32"/>
      <w:szCs w:val="32"/>
    </w:rPr>
  </w:style>
  <w:style w:type="paragraph" w:customStyle="1" w:styleId="1">
    <w:name w:val="正文1"/>
    <w:pPr>
      <w:widowControl w:val="0"/>
      <w:jc w:val="both"/>
    </w:pPr>
    <w:rPr>
      <w:rFonts w:ascii="Calibri" w:eastAsia="DengXian" w:hAnsi="Calibri"/>
      <w:kern w:val="2"/>
      <w:sz w:val="21"/>
      <w:szCs w:val="21"/>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z w:val="32"/>
      <w:szCs w:val="3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CommentReference">
    <w:name w:val="annotation reference"/>
    <w:basedOn w:val="DefaultParagraphFont"/>
    <w:uiPriority w:val="99"/>
    <w:semiHidden/>
    <w:unhideWhenUsed/>
    <w:rPr>
      <w:sz w:val="21"/>
      <w:szCs w:val="21"/>
    </w:rPr>
  </w:style>
  <w:style w:type="paragraph" w:styleId="Revision">
    <w:name w:val="Revision"/>
    <w:hidden/>
    <w:uiPriority w:val="99"/>
    <w:unhideWhenUsed/>
    <w:rsid w:val="001F1CA1"/>
    <w:rPr>
      <w:rFonts w:eastAsia="Times New Roman"/>
      <w:sz w:val="24"/>
      <w:szCs w:val="24"/>
    </w:rPr>
  </w:style>
  <w:style w:type="paragraph" w:styleId="CommentSubject">
    <w:name w:val="annotation subject"/>
    <w:basedOn w:val="CommentText"/>
    <w:next w:val="CommentText"/>
    <w:link w:val="CommentSubjectChar"/>
    <w:uiPriority w:val="99"/>
    <w:semiHidden/>
    <w:unhideWhenUsed/>
    <w:rsid w:val="0036223F"/>
    <w:rPr>
      <w:b/>
      <w:bCs/>
      <w:sz w:val="20"/>
      <w:szCs w:val="20"/>
    </w:rPr>
  </w:style>
  <w:style w:type="character" w:customStyle="1" w:styleId="CommentTextChar">
    <w:name w:val="Comment Text Char"/>
    <w:basedOn w:val="DefaultParagraphFont"/>
    <w:link w:val="CommentText"/>
    <w:uiPriority w:val="99"/>
    <w:semiHidden/>
    <w:rsid w:val="0036223F"/>
    <w:rPr>
      <w:rFonts w:eastAsia="Times New Roman"/>
      <w:sz w:val="24"/>
      <w:szCs w:val="24"/>
    </w:rPr>
  </w:style>
  <w:style w:type="character" w:customStyle="1" w:styleId="CommentSubjectChar">
    <w:name w:val="Comment Subject Char"/>
    <w:basedOn w:val="CommentTextChar"/>
    <w:link w:val="CommentSubject"/>
    <w:uiPriority w:val="99"/>
    <w:semiHidden/>
    <w:rsid w:val="0036223F"/>
    <w:rPr>
      <w:rFonts w:eastAsia="Times New Roman"/>
      <w:b/>
      <w:bCs/>
      <w:sz w:val="24"/>
      <w:szCs w:val="24"/>
    </w:rPr>
  </w:style>
  <w:style w:type="paragraph" w:styleId="BalloonText">
    <w:name w:val="Balloon Text"/>
    <w:basedOn w:val="Normal"/>
    <w:link w:val="BalloonTextChar"/>
    <w:uiPriority w:val="99"/>
    <w:semiHidden/>
    <w:unhideWhenUsed/>
    <w:rsid w:val="003622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223F"/>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iffcornet.github.io/CorDiffViz/demo.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yperlink" Target="https://intlim.ncats.io" TargetMode="External"/><Relationship Id="rId2" Type="http://schemas.openxmlformats.org/officeDocument/2006/relationships/customXml" Target="../customXml/item2.xml"/><Relationship Id="rId16" Type="http://schemas.openxmlformats.org/officeDocument/2006/relationships/hyperlink" Target="https://3omics.cmdm.tw" TargetMode="External"/><Relationship Id="rId20" Type="http://schemas.openxmlformats.org/officeDocument/2006/relationships/hyperlink" Target="https://dataview.ncbi.nlm.nih.gov/object/PRJNA103088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omicsanalyst.ca" TargetMode="External"/><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hyperlink" Target="http://www.ncbi.nlm.nih.gov/sr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SimHei"/>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http://schemas.openxmlformats.org/officeDocument/2006/bibliography" xmlns:b="http://schemas.openxmlformats.org/officeDocument/2006/bibliography" Version="6" SelectedStyle="/APASixthEditionOfficeOnline.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8BB6525-12B1-4CC6-93F0-7C89E3F2C19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16</Pages>
  <Words>10203</Words>
  <Characters>58162</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Sue Ricketts</dc:creator>
  <cp:lastModifiedBy>Bowen Yang</cp:lastModifiedBy>
  <cp:revision>15</cp:revision>
  <dcterms:created xsi:type="dcterms:W3CDTF">2023-12-18T23:55:00Z</dcterms:created>
  <dcterms:modified xsi:type="dcterms:W3CDTF">2024-01-16T03:00:00Z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